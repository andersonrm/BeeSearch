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24875FAE" w:rsidR="0072772F" w:rsidRDefault="005559CF" w:rsidP="005559CF">
      <w:pPr>
        <w:pBdr>
          <w:top w:val="nil"/>
          <w:left w:val="nil"/>
          <w:bottom w:val="nil"/>
          <w:right w:val="nil"/>
          <w:between w:val="nil"/>
        </w:pBdr>
        <w:rPr>
          <w:rFonts w:eastAsia="Helvetica Neue"/>
          <w:b/>
          <w:color w:val="000000"/>
        </w:rPr>
      </w:pPr>
      <w:r>
        <w:rPr>
          <w:rFonts w:eastAsia="Helvetica Neue"/>
          <w:b/>
          <w:color w:val="000000"/>
        </w:rPr>
        <w:t xml:space="preserve">Structure of Bee Communities in Marginal Lands of the </w:t>
      </w:r>
      <w:r w:rsidRPr="005559CF">
        <w:rPr>
          <w:rFonts w:eastAsia="Helvetica Neue"/>
          <w:b/>
          <w:color w:val="000000"/>
        </w:rPr>
        <w:t>Puget Sound</w:t>
      </w:r>
      <w:r w:rsidR="00F55C9D">
        <w:rPr>
          <w:rFonts w:eastAsia="Helvetica Neue"/>
          <w:b/>
          <w:color w:val="000000"/>
        </w:rPr>
        <w:t>, USA</w:t>
      </w:r>
    </w:p>
    <w:p w14:paraId="02E4A789" w14:textId="77777777" w:rsidR="005559CF" w:rsidRPr="005559CF" w:rsidRDefault="005559CF">
      <w:pPr>
        <w:pBdr>
          <w:top w:val="nil"/>
          <w:left w:val="nil"/>
          <w:bottom w:val="nil"/>
          <w:right w:val="nil"/>
          <w:between w:val="nil"/>
        </w:pBdr>
        <w:jc w:val="center"/>
        <w:rPr>
          <w:rFonts w:eastAsia="Helvetica Neue"/>
          <w:b/>
          <w:color w:val="000000"/>
        </w:rPr>
      </w:pPr>
    </w:p>
    <w:p w14:paraId="00000002" w14:textId="0B69B80D" w:rsidR="0072772F" w:rsidRPr="005559CF" w:rsidRDefault="00000000" w:rsidP="005559CF">
      <w:pPr>
        <w:pBdr>
          <w:top w:val="nil"/>
          <w:left w:val="nil"/>
          <w:bottom w:val="nil"/>
          <w:right w:val="nil"/>
          <w:between w:val="nil"/>
        </w:pBdr>
        <w:rPr>
          <w:rFonts w:eastAsia="Helvetica Neue"/>
          <w:color w:val="000000"/>
        </w:rPr>
      </w:pPr>
      <w:r w:rsidRPr="005559CF">
        <w:rPr>
          <w:rFonts w:eastAsia="Helvetica Neue"/>
          <w:color w:val="000000"/>
        </w:rPr>
        <w:t>Evan Sugden</w:t>
      </w:r>
      <w:r w:rsidRPr="005559CF">
        <w:rPr>
          <w:rFonts w:eastAsia="Helvetica Neue"/>
          <w:color w:val="000000"/>
          <w:vertAlign w:val="superscript"/>
        </w:rPr>
        <w:t>1</w:t>
      </w:r>
      <w:r w:rsidR="005559CF">
        <w:rPr>
          <w:rFonts w:eastAsia="Helvetica Neue"/>
          <w:color w:val="000000"/>
          <w:vertAlign w:val="superscript"/>
        </w:rPr>
        <w:t>*</w:t>
      </w:r>
      <w:r w:rsidRPr="005559CF">
        <w:rPr>
          <w:rFonts w:eastAsia="Helvetica Neue"/>
          <w:color w:val="000000"/>
        </w:rPr>
        <w:t>, Will Peterman</w:t>
      </w:r>
      <w:r w:rsidRPr="005559CF">
        <w:rPr>
          <w:rFonts w:eastAsia="Helvetica Neue"/>
          <w:color w:val="000000"/>
          <w:vertAlign w:val="superscript"/>
        </w:rPr>
        <w:t>2</w:t>
      </w:r>
      <w:r w:rsidRPr="005559CF">
        <w:rPr>
          <w:rFonts w:eastAsia="Helvetica Neue"/>
          <w:color w:val="000000"/>
        </w:rPr>
        <w:t xml:space="preserve">, </w:t>
      </w:r>
      <w:r w:rsidR="005559CF">
        <w:rPr>
          <w:rFonts w:eastAsia="Helvetica Neue"/>
          <w:color w:val="000000"/>
        </w:rPr>
        <w:t>Robert Redmond</w:t>
      </w:r>
      <w:r w:rsidR="005559CF" w:rsidRPr="005559CF">
        <w:rPr>
          <w:rFonts w:eastAsia="Helvetica Neue"/>
          <w:color w:val="000000"/>
          <w:vertAlign w:val="superscript"/>
        </w:rPr>
        <w:t>3</w:t>
      </w:r>
      <w:r w:rsidR="005559CF">
        <w:rPr>
          <w:rFonts w:eastAsia="Helvetica Neue"/>
          <w:color w:val="000000"/>
        </w:rPr>
        <w:t xml:space="preserve">, </w:t>
      </w:r>
      <w:r w:rsidRPr="005559CF">
        <w:rPr>
          <w:rFonts w:eastAsia="Helvetica Neue"/>
          <w:color w:val="000000"/>
        </w:rPr>
        <w:t>Riley</w:t>
      </w:r>
      <w:r w:rsidR="005559CF">
        <w:rPr>
          <w:rFonts w:eastAsia="Helvetica Neue"/>
          <w:color w:val="000000"/>
        </w:rPr>
        <w:t xml:space="preserve"> M. </w:t>
      </w:r>
      <w:r w:rsidRPr="005559CF">
        <w:rPr>
          <w:rFonts w:eastAsia="Helvetica Neue"/>
          <w:color w:val="000000"/>
        </w:rPr>
        <w:t>Anderson</w:t>
      </w:r>
      <w:r w:rsidR="005559CF">
        <w:rPr>
          <w:rFonts w:eastAsia="Helvetica Neue"/>
          <w:color w:val="000000"/>
          <w:vertAlign w:val="superscript"/>
        </w:rPr>
        <w:t>4</w:t>
      </w:r>
      <w:r w:rsidR="005559CF">
        <w:rPr>
          <w:rFonts w:eastAsia="Helvetica Neue"/>
          <w:color w:val="000000"/>
        </w:rPr>
        <w:t>, and David W. Crowder</w:t>
      </w:r>
      <w:r w:rsidR="005559CF" w:rsidRPr="005559CF">
        <w:rPr>
          <w:rFonts w:eastAsia="Helvetica Neue"/>
          <w:color w:val="000000"/>
          <w:vertAlign w:val="superscript"/>
        </w:rPr>
        <w:t>4</w:t>
      </w:r>
    </w:p>
    <w:p w14:paraId="00000003" w14:textId="77777777" w:rsidR="0072772F" w:rsidRPr="005559CF" w:rsidRDefault="0072772F">
      <w:pPr>
        <w:pBdr>
          <w:top w:val="nil"/>
          <w:left w:val="nil"/>
          <w:bottom w:val="nil"/>
          <w:right w:val="nil"/>
          <w:between w:val="nil"/>
        </w:pBdr>
        <w:jc w:val="center"/>
        <w:rPr>
          <w:rFonts w:eastAsia="Helvetica Neue"/>
          <w:color w:val="000000"/>
          <w:vertAlign w:val="superscript"/>
        </w:rPr>
      </w:pPr>
    </w:p>
    <w:p w14:paraId="2EED407F" w14:textId="10DF18A8" w:rsidR="005559CF" w:rsidRDefault="00000000" w:rsidP="005559CF">
      <w:pPr>
        <w:pBdr>
          <w:top w:val="nil"/>
          <w:left w:val="nil"/>
          <w:bottom w:val="nil"/>
          <w:right w:val="nil"/>
          <w:between w:val="nil"/>
        </w:pBdr>
        <w:rPr>
          <w:rFonts w:eastAsia="Helvetica Neue"/>
          <w:color w:val="000000"/>
        </w:rPr>
      </w:pPr>
      <w:r w:rsidRPr="005559CF">
        <w:rPr>
          <w:rFonts w:eastAsia="Helvetica Neue"/>
          <w:color w:val="000000"/>
          <w:vertAlign w:val="superscript"/>
        </w:rPr>
        <w:t>1</w:t>
      </w:r>
      <w:r w:rsidR="005559CF">
        <w:rPr>
          <w:rFonts w:eastAsia="Helvetica Neue"/>
          <w:color w:val="000000"/>
          <w:vertAlign w:val="superscript"/>
        </w:rPr>
        <w:t xml:space="preserve"> </w:t>
      </w:r>
      <w:r w:rsidRPr="005559CF">
        <w:rPr>
          <w:rFonts w:eastAsia="Helvetica Neue"/>
          <w:color w:val="000000"/>
        </w:rPr>
        <w:t>Entomo-Logic, Salt Lake City, UT</w:t>
      </w:r>
      <w:r w:rsidR="005559CF">
        <w:rPr>
          <w:rFonts w:eastAsia="Helvetica Neue"/>
          <w:color w:val="000000"/>
        </w:rPr>
        <w:t xml:space="preserve">, USA, </w:t>
      </w:r>
      <w:r w:rsidR="005559CF" w:rsidRPr="005559CF">
        <w:rPr>
          <w:rFonts w:eastAsia="Helvetica Neue"/>
          <w:color w:val="000000"/>
          <w:highlight w:val="yellow"/>
        </w:rPr>
        <w:t>ZIP??</w:t>
      </w:r>
    </w:p>
    <w:p w14:paraId="5DD8504A" w14:textId="2C16758E" w:rsidR="005559CF" w:rsidRDefault="005559CF" w:rsidP="005559CF">
      <w:pPr>
        <w:pBdr>
          <w:top w:val="nil"/>
          <w:left w:val="nil"/>
          <w:bottom w:val="nil"/>
          <w:right w:val="nil"/>
          <w:between w:val="nil"/>
        </w:pBdr>
        <w:rPr>
          <w:rFonts w:eastAsia="Helvetica Neue"/>
          <w:color w:val="000000"/>
        </w:rPr>
      </w:pPr>
      <w:r w:rsidRPr="005559CF">
        <w:rPr>
          <w:rFonts w:eastAsia="Helvetica Neue"/>
          <w:color w:val="000000"/>
          <w:vertAlign w:val="superscript"/>
        </w:rPr>
        <w:t>2</w:t>
      </w:r>
      <w:r>
        <w:rPr>
          <w:rFonts w:eastAsia="Helvetica Neue"/>
          <w:color w:val="000000"/>
          <w:vertAlign w:val="superscript"/>
        </w:rPr>
        <w:t xml:space="preserve"> </w:t>
      </w:r>
      <w:r w:rsidRPr="005559CF">
        <w:rPr>
          <w:rFonts w:eastAsia="Helvetica Neue"/>
          <w:color w:val="000000"/>
        </w:rPr>
        <w:t>Bee Search, Seattle, WA</w:t>
      </w:r>
      <w:r>
        <w:rPr>
          <w:rFonts w:eastAsia="Helvetica Neue"/>
          <w:color w:val="000000"/>
        </w:rPr>
        <w:t xml:space="preserve">, USA, </w:t>
      </w:r>
      <w:r w:rsidRPr="005559CF">
        <w:rPr>
          <w:rFonts w:eastAsia="Helvetica Neue"/>
          <w:color w:val="000000"/>
          <w:highlight w:val="yellow"/>
        </w:rPr>
        <w:t>ZIP??</w:t>
      </w:r>
    </w:p>
    <w:p w14:paraId="0119278E" w14:textId="02A796D4" w:rsidR="005559CF" w:rsidRDefault="005559CF" w:rsidP="005559CF">
      <w:pPr>
        <w:pBdr>
          <w:top w:val="nil"/>
          <w:left w:val="nil"/>
          <w:bottom w:val="nil"/>
          <w:right w:val="nil"/>
          <w:between w:val="nil"/>
        </w:pBdr>
        <w:rPr>
          <w:rFonts w:eastAsia="Helvetica Neue"/>
          <w:color w:val="000000"/>
        </w:rPr>
      </w:pPr>
      <w:r w:rsidRPr="005559CF">
        <w:rPr>
          <w:rFonts w:eastAsia="Helvetica Neue"/>
          <w:color w:val="000000"/>
          <w:vertAlign w:val="superscript"/>
        </w:rPr>
        <w:t xml:space="preserve">3 </w:t>
      </w:r>
      <w:r>
        <w:rPr>
          <w:rFonts w:eastAsia="Helvetica Neue"/>
          <w:color w:val="000000"/>
        </w:rPr>
        <w:t xml:space="preserve">The Common Acre, Seattle, WA, USA, </w:t>
      </w:r>
      <w:r w:rsidRPr="005559CF">
        <w:rPr>
          <w:rFonts w:eastAsia="Helvetica Neue"/>
          <w:color w:val="000000"/>
          <w:highlight w:val="yellow"/>
        </w:rPr>
        <w:t>ZIP??</w:t>
      </w:r>
      <w:r>
        <w:rPr>
          <w:rFonts w:eastAsia="Helvetica Neue"/>
          <w:color w:val="000000"/>
        </w:rPr>
        <w:t xml:space="preserve"> (deceased)</w:t>
      </w:r>
    </w:p>
    <w:p w14:paraId="4D13D554" w14:textId="42C99EA7" w:rsidR="005559CF" w:rsidRDefault="005559CF" w:rsidP="005559CF">
      <w:pPr>
        <w:pBdr>
          <w:top w:val="nil"/>
          <w:left w:val="nil"/>
          <w:bottom w:val="nil"/>
          <w:right w:val="nil"/>
          <w:between w:val="nil"/>
        </w:pBdr>
        <w:rPr>
          <w:rFonts w:eastAsia="Helvetica Neue"/>
          <w:color w:val="000000"/>
        </w:rPr>
      </w:pPr>
      <w:r w:rsidRPr="005559CF">
        <w:rPr>
          <w:rFonts w:eastAsia="Helvetica Neue"/>
          <w:color w:val="000000"/>
          <w:vertAlign w:val="superscript"/>
        </w:rPr>
        <w:t>4</w:t>
      </w:r>
      <w:r>
        <w:rPr>
          <w:rFonts w:eastAsia="Helvetica Neue"/>
          <w:color w:val="000000"/>
          <w:vertAlign w:val="superscript"/>
        </w:rPr>
        <w:t xml:space="preserve"> </w:t>
      </w:r>
      <w:r>
        <w:rPr>
          <w:rFonts w:eastAsia="Helvetica Neue"/>
          <w:color w:val="000000"/>
        </w:rPr>
        <w:t>Department of Entomology, Washington State University, Pullman, WA, 99164</w:t>
      </w:r>
    </w:p>
    <w:p w14:paraId="40E2543F" w14:textId="77777777" w:rsidR="005559CF" w:rsidRDefault="005559CF" w:rsidP="005559CF">
      <w:pPr>
        <w:pBdr>
          <w:top w:val="nil"/>
          <w:left w:val="nil"/>
          <w:bottom w:val="nil"/>
          <w:right w:val="nil"/>
          <w:between w:val="nil"/>
        </w:pBdr>
        <w:rPr>
          <w:rFonts w:eastAsia="Helvetica Neue"/>
          <w:color w:val="000000"/>
        </w:rPr>
      </w:pPr>
    </w:p>
    <w:p w14:paraId="00000004" w14:textId="7B73C791" w:rsidR="0072772F" w:rsidRDefault="005559CF" w:rsidP="005559CF">
      <w:pPr>
        <w:pBdr>
          <w:top w:val="nil"/>
          <w:left w:val="nil"/>
          <w:bottom w:val="nil"/>
          <w:right w:val="nil"/>
          <w:between w:val="nil"/>
        </w:pBdr>
        <w:rPr>
          <w:rFonts w:eastAsia="Helvetica Neue"/>
          <w:color w:val="000000"/>
          <w:u w:val="single"/>
        </w:rPr>
      </w:pPr>
      <w:r w:rsidRPr="005559CF">
        <w:rPr>
          <w:rFonts w:eastAsia="Helvetica Neue"/>
          <w:color w:val="000000"/>
          <w:vertAlign w:val="superscript"/>
        </w:rPr>
        <w:t xml:space="preserve">* </w:t>
      </w:r>
      <w:r>
        <w:rPr>
          <w:rFonts w:eastAsia="Helvetica Neue"/>
          <w:color w:val="000000"/>
        </w:rPr>
        <w:t>Correspondence:</w:t>
      </w:r>
      <w:r w:rsidRPr="005559CF">
        <w:rPr>
          <w:rFonts w:eastAsia="Helvetica Neue"/>
          <w:color w:val="000000"/>
        </w:rPr>
        <w:t xml:space="preserve"> evan@entomologic.com</w:t>
      </w:r>
    </w:p>
    <w:p w14:paraId="03E50018" w14:textId="77777777" w:rsidR="005559CF" w:rsidRPr="005559CF" w:rsidRDefault="005559CF" w:rsidP="005559CF">
      <w:pPr>
        <w:pBdr>
          <w:top w:val="nil"/>
          <w:left w:val="nil"/>
          <w:bottom w:val="nil"/>
          <w:right w:val="nil"/>
          <w:between w:val="nil"/>
        </w:pBdr>
        <w:rPr>
          <w:rFonts w:eastAsia="Helvetica Neue"/>
          <w:color w:val="000000"/>
        </w:rPr>
      </w:pPr>
    </w:p>
    <w:p w14:paraId="00000005" w14:textId="77777777" w:rsidR="0072772F" w:rsidRPr="005559CF" w:rsidRDefault="0072772F">
      <w:pPr>
        <w:pBdr>
          <w:top w:val="nil"/>
          <w:left w:val="nil"/>
          <w:bottom w:val="nil"/>
          <w:right w:val="nil"/>
          <w:between w:val="nil"/>
        </w:pBdr>
        <w:rPr>
          <w:rFonts w:eastAsia="Helvetica Neue"/>
          <w:color w:val="000000"/>
        </w:rPr>
      </w:pPr>
    </w:p>
    <w:p w14:paraId="6AE7A1C7" w14:textId="77777777" w:rsidR="005559CF" w:rsidRDefault="005559CF">
      <w:pPr>
        <w:rPr>
          <w:rFonts w:eastAsia="Helvetica Neue"/>
          <w:color w:val="000000"/>
        </w:rPr>
      </w:pPr>
      <w:r>
        <w:rPr>
          <w:rFonts w:eastAsia="Helvetica Neue"/>
          <w:color w:val="000000"/>
        </w:rPr>
        <w:br w:type="page"/>
      </w:r>
    </w:p>
    <w:p w14:paraId="6D9DCECE" w14:textId="77777777" w:rsidR="00DD3FE9" w:rsidRPr="00547263" w:rsidRDefault="00000000" w:rsidP="00DD3FE9">
      <w:pPr>
        <w:pBdr>
          <w:top w:val="nil"/>
          <w:left w:val="nil"/>
          <w:bottom w:val="nil"/>
          <w:right w:val="nil"/>
          <w:between w:val="nil"/>
        </w:pBdr>
        <w:spacing w:line="480" w:lineRule="auto"/>
        <w:contextualSpacing/>
        <w:rPr>
          <w:rFonts w:eastAsia="Helvetica Neue"/>
          <w:b/>
          <w:bCs/>
          <w:color w:val="000000"/>
        </w:rPr>
      </w:pPr>
      <w:r w:rsidRPr="00547263">
        <w:rPr>
          <w:rFonts w:eastAsia="Helvetica Neue"/>
          <w:b/>
          <w:bCs/>
          <w:color w:val="000000"/>
        </w:rPr>
        <w:lastRenderedPageBreak/>
        <w:t>ABSTRACT</w:t>
      </w:r>
    </w:p>
    <w:p w14:paraId="00000008" w14:textId="0EC7E688" w:rsidR="0072772F" w:rsidRDefault="000C4639" w:rsidP="000C4639">
      <w:pPr>
        <w:pBdr>
          <w:top w:val="nil"/>
          <w:left w:val="nil"/>
          <w:bottom w:val="nil"/>
          <w:right w:val="nil"/>
          <w:between w:val="nil"/>
        </w:pBdr>
        <w:spacing w:line="480" w:lineRule="auto"/>
        <w:ind w:firstLine="540"/>
        <w:contextualSpacing/>
        <w:rPr>
          <w:rFonts w:eastAsia="Helvetica Neue"/>
          <w:color w:val="000000"/>
        </w:rPr>
      </w:pPr>
      <w:r>
        <w:rPr>
          <w:rFonts w:eastAsia="Helvetica Neue"/>
          <w:color w:val="000000"/>
        </w:rPr>
        <w:t xml:space="preserve">Wild bee communities in urban ecosystems are </w:t>
      </w:r>
      <w:r w:rsidR="00F55C9D">
        <w:rPr>
          <w:rFonts w:eastAsia="Helvetica Neue"/>
          <w:color w:val="000000"/>
        </w:rPr>
        <w:t xml:space="preserve">often </w:t>
      </w:r>
      <w:r>
        <w:rPr>
          <w:rFonts w:eastAsia="Helvetica Neue"/>
          <w:color w:val="000000"/>
        </w:rPr>
        <w:t xml:space="preserve">challenged by </w:t>
      </w:r>
      <w:r w:rsidR="00F55C9D">
        <w:rPr>
          <w:rFonts w:eastAsia="Helvetica Neue"/>
          <w:color w:val="000000"/>
        </w:rPr>
        <w:t>habitat fragmentation and low floral diversity</w:t>
      </w:r>
      <w:r>
        <w:rPr>
          <w:rFonts w:eastAsia="Helvetica Neue"/>
          <w:color w:val="000000"/>
        </w:rPr>
        <w:t xml:space="preserve">. In such settings, </w:t>
      </w:r>
      <w:r w:rsidR="00F55C9D">
        <w:rPr>
          <w:rFonts w:eastAsia="Helvetica Neue"/>
          <w:color w:val="000000"/>
        </w:rPr>
        <w:t xml:space="preserve">relatively </w:t>
      </w:r>
      <w:r>
        <w:rPr>
          <w:rFonts w:eastAsia="Helvetica Neue"/>
          <w:color w:val="000000"/>
        </w:rPr>
        <w:t xml:space="preserve">unused land surrounding airports or in power line corridors may support bees, even with small habitat patches. </w:t>
      </w:r>
      <w:r w:rsidR="00B814B9">
        <w:rPr>
          <w:rFonts w:eastAsia="Helvetica Neue"/>
          <w:color w:val="000000"/>
        </w:rPr>
        <w:t xml:space="preserve">However, relatively long-term surveys of wild bees are lacking for many urban areas such as the Puget Sound region of western Washington State, USA. Here, we conducted wild bee surveys </w:t>
      </w:r>
      <w:r w:rsidR="00F55C9D">
        <w:rPr>
          <w:rFonts w:eastAsia="Helvetica Neue"/>
          <w:color w:val="000000"/>
        </w:rPr>
        <w:t>at</w:t>
      </w:r>
      <w:r w:rsidR="00B814B9">
        <w:rPr>
          <w:rFonts w:eastAsia="Helvetica Neue"/>
          <w:color w:val="000000"/>
        </w:rPr>
        <w:t xml:space="preserve"> three </w:t>
      </w:r>
      <w:r w:rsidRPr="005559CF">
        <w:rPr>
          <w:rFonts w:eastAsia="Helvetica Neue"/>
          <w:color w:val="000000"/>
        </w:rPr>
        <w:t xml:space="preserve">peri-urban sites in the Puget Sound </w:t>
      </w:r>
      <w:r w:rsidR="00B814B9">
        <w:rPr>
          <w:rFonts w:eastAsia="Helvetica Neue"/>
          <w:color w:val="000000"/>
        </w:rPr>
        <w:t xml:space="preserve">region </w:t>
      </w:r>
      <w:r w:rsidRPr="005559CF">
        <w:rPr>
          <w:rFonts w:eastAsia="Helvetica Neue"/>
          <w:color w:val="000000"/>
        </w:rPr>
        <w:t xml:space="preserve">over a period of 7 years. </w:t>
      </w:r>
      <w:r w:rsidR="00B814B9">
        <w:rPr>
          <w:rFonts w:eastAsia="Helvetica Neue"/>
          <w:color w:val="000000"/>
        </w:rPr>
        <w:t xml:space="preserve">Specifically, a standardized protocol was used to sample wild bee communities monthly from April to October at two </w:t>
      </w:r>
      <w:r w:rsidR="00F55C9D">
        <w:rPr>
          <w:rFonts w:eastAsia="Helvetica Neue"/>
          <w:color w:val="000000"/>
        </w:rPr>
        <w:t xml:space="preserve">sites </w:t>
      </w:r>
      <w:r w:rsidR="00B814B9">
        <w:rPr>
          <w:rFonts w:eastAsia="Helvetica Neue"/>
          <w:color w:val="000000"/>
        </w:rPr>
        <w:t xml:space="preserve">associated with airports and one </w:t>
      </w:r>
      <w:r w:rsidR="00F55C9D">
        <w:rPr>
          <w:rFonts w:eastAsia="Helvetica Neue"/>
          <w:color w:val="000000"/>
        </w:rPr>
        <w:t xml:space="preserve">site </w:t>
      </w:r>
      <w:r w:rsidR="00B814B9">
        <w:rPr>
          <w:rFonts w:eastAsia="Helvetica Neue"/>
          <w:color w:val="000000"/>
        </w:rPr>
        <w:t>in a power line corridor. In total</w:t>
      </w:r>
      <w:r w:rsidR="00F55C9D">
        <w:rPr>
          <w:rFonts w:eastAsia="Helvetica Neue"/>
          <w:color w:val="000000"/>
        </w:rPr>
        <w:t>,</w:t>
      </w:r>
      <w:r w:rsidR="00B814B9">
        <w:rPr>
          <w:rFonts w:eastAsia="Helvetica Neue"/>
          <w:color w:val="000000"/>
        </w:rPr>
        <w:t xml:space="preserve"> our surveys collected </w:t>
      </w:r>
      <w:r w:rsidRPr="005559CF">
        <w:rPr>
          <w:rFonts w:eastAsia="Helvetica Neue"/>
          <w:color w:val="000000"/>
        </w:rPr>
        <w:t>25,</w:t>
      </w:r>
      <w:del w:id="0" w:author="Anderson, Riley Morgan" w:date="2024-12-11T21:54:00Z" w16du:dateUtc="2024-12-12T02:54:00Z">
        <w:r w:rsidRPr="005559CF" w:rsidDel="002134C0">
          <w:rPr>
            <w:rFonts w:eastAsia="Helvetica Neue"/>
            <w:color w:val="000000"/>
          </w:rPr>
          <w:delText xml:space="preserve">400 </w:delText>
        </w:r>
      </w:del>
      <w:ins w:id="1" w:author="Anderson, Riley Morgan" w:date="2024-12-11T21:54:00Z" w16du:dateUtc="2024-12-12T02:54:00Z">
        <w:r w:rsidR="002134C0" w:rsidRPr="005559CF">
          <w:rPr>
            <w:rFonts w:eastAsia="Helvetica Neue"/>
            <w:color w:val="000000"/>
          </w:rPr>
          <w:t>4</w:t>
        </w:r>
        <w:r w:rsidR="002134C0">
          <w:rPr>
            <w:rFonts w:eastAsia="Helvetica Neue"/>
            <w:color w:val="000000"/>
          </w:rPr>
          <w:t>41</w:t>
        </w:r>
        <w:r w:rsidR="002134C0" w:rsidRPr="005559CF">
          <w:rPr>
            <w:rFonts w:eastAsia="Helvetica Neue"/>
            <w:color w:val="000000"/>
          </w:rPr>
          <w:t xml:space="preserve"> </w:t>
        </w:r>
      </w:ins>
      <w:r w:rsidRPr="005559CF">
        <w:rPr>
          <w:rFonts w:eastAsia="Helvetica Neue"/>
          <w:color w:val="000000"/>
        </w:rPr>
        <w:t xml:space="preserve">specimens </w:t>
      </w:r>
      <w:del w:id="2" w:author="Anderson, Riley Morgan" w:date="2024-12-11T21:54:00Z" w16du:dateUtc="2024-12-12T02:54:00Z">
        <w:r w:rsidRPr="005559CF" w:rsidDel="002134C0">
          <w:rPr>
            <w:rFonts w:eastAsia="Helvetica Neue"/>
            <w:color w:val="000000"/>
          </w:rPr>
          <w:delText xml:space="preserve">from </w:delText>
        </w:r>
      </w:del>
      <w:ins w:id="3" w:author="Anderson, Riley Morgan" w:date="2024-12-11T21:54:00Z" w16du:dateUtc="2024-12-12T02:54:00Z">
        <w:r w:rsidR="002134C0">
          <w:rPr>
            <w:rFonts w:eastAsia="Helvetica Neue"/>
            <w:color w:val="000000"/>
          </w:rPr>
          <w:t xml:space="preserve">representing 118 confirmed </w:t>
        </w:r>
      </w:ins>
      <w:ins w:id="4" w:author="Anderson, Riley Morgan" w:date="2024-12-11T21:55:00Z" w16du:dateUtc="2024-12-12T02:55:00Z">
        <w:r w:rsidR="002134C0">
          <w:rPr>
            <w:rFonts w:eastAsia="Helvetica Neue"/>
            <w:color w:val="000000"/>
          </w:rPr>
          <w:t xml:space="preserve">species </w:t>
        </w:r>
      </w:ins>
      <w:del w:id="5" w:author="Anderson, Riley Morgan" w:date="2024-12-11T21:55:00Z" w16du:dateUtc="2024-12-12T02:55:00Z">
        <w:r w:rsidRPr="005559CF" w:rsidDel="002134C0">
          <w:rPr>
            <w:rFonts w:eastAsia="Helvetica Neue"/>
            <w:color w:val="000000"/>
          </w:rPr>
          <w:delText>1</w:delText>
        </w:r>
        <w:r w:rsidR="00B814B9" w:rsidDel="002134C0">
          <w:rPr>
            <w:rFonts w:eastAsia="Helvetica Neue"/>
            <w:color w:val="000000"/>
          </w:rPr>
          <w:delText xml:space="preserve">67 morphospecies and </w:delText>
        </w:r>
      </w:del>
      <w:ins w:id="6" w:author="Anderson, Riley Morgan" w:date="2024-12-11T21:55:00Z" w16du:dateUtc="2024-12-12T02:55:00Z">
        <w:r w:rsidR="002134C0">
          <w:rPr>
            <w:rFonts w:eastAsia="Helvetica Neue"/>
            <w:color w:val="000000"/>
          </w:rPr>
          <w:t xml:space="preserve">within </w:t>
        </w:r>
      </w:ins>
      <w:r w:rsidR="00B814B9">
        <w:rPr>
          <w:rFonts w:eastAsia="Helvetica Neue"/>
          <w:color w:val="000000"/>
        </w:rPr>
        <w:t>24 genera, with individual sites having between 15 and 35 species in any given year. The Halictidae had the most individuals collected, with 4</w:t>
      </w:r>
      <w:ins w:id="7" w:author="Anderson, Riley Morgan" w:date="2024-12-11T21:56:00Z" w16du:dateUtc="2024-12-12T02:56:00Z">
        <w:r w:rsidR="002134C0">
          <w:rPr>
            <w:rFonts w:eastAsia="Helvetica Neue"/>
            <w:color w:val="000000"/>
          </w:rPr>
          <w:t>7</w:t>
        </w:r>
      </w:ins>
      <w:del w:id="8" w:author="Anderson, Riley Morgan" w:date="2024-12-11T21:56:00Z" w16du:dateUtc="2024-12-12T02:56:00Z">
        <w:r w:rsidR="00B814B9" w:rsidDel="002134C0">
          <w:rPr>
            <w:rFonts w:eastAsia="Helvetica Neue"/>
            <w:color w:val="000000"/>
          </w:rPr>
          <w:delText>0</w:delText>
        </w:r>
      </w:del>
      <w:r w:rsidR="00B814B9">
        <w:rPr>
          <w:rFonts w:eastAsia="Helvetica Neue"/>
          <w:color w:val="000000"/>
        </w:rPr>
        <w:t>% of specimens,</w:t>
      </w:r>
      <w:del w:id="9" w:author="Anderson, Riley Morgan" w:date="2024-12-11T21:58:00Z" w16du:dateUtc="2024-12-12T02:58:00Z">
        <w:r w:rsidR="00B814B9" w:rsidDel="00386765">
          <w:rPr>
            <w:rFonts w:eastAsia="Helvetica Neue"/>
            <w:color w:val="000000"/>
          </w:rPr>
          <w:delText xml:space="preserve"> although</w:delText>
        </w:r>
      </w:del>
      <w:del w:id="10" w:author="Anderson, Riley Morgan" w:date="2024-12-11T21:57:00Z" w16du:dateUtc="2024-12-12T02:57:00Z">
        <w:r w:rsidR="00B814B9" w:rsidDel="002134C0">
          <w:rPr>
            <w:rFonts w:eastAsia="Helvetica Neue"/>
            <w:color w:val="000000"/>
          </w:rPr>
          <w:delText xml:space="preserve"> the</w:delText>
        </w:r>
      </w:del>
      <w:r w:rsidR="00B814B9">
        <w:rPr>
          <w:rFonts w:eastAsia="Helvetica Neue"/>
          <w:color w:val="000000"/>
        </w:rPr>
        <w:t xml:space="preserve"> </w:t>
      </w:r>
      <w:r w:rsidR="00B814B9" w:rsidRPr="00F55C9D">
        <w:rPr>
          <w:rFonts w:eastAsia="Helvetica Neue"/>
          <w:i/>
          <w:iCs/>
          <w:color w:val="000000"/>
        </w:rPr>
        <w:t>Lasioglossum</w:t>
      </w:r>
      <w:r w:rsidR="00B814B9">
        <w:rPr>
          <w:rFonts w:eastAsia="Helvetica Neue"/>
          <w:color w:val="000000"/>
        </w:rPr>
        <w:t xml:space="preserve"> </w:t>
      </w:r>
      <w:del w:id="11" w:author="Anderson, Riley Morgan" w:date="2024-12-11T21:58:00Z" w16du:dateUtc="2024-12-12T02:58:00Z">
        <w:r w:rsidR="00B814B9" w:rsidDel="00386765">
          <w:rPr>
            <w:rFonts w:eastAsia="Helvetica Neue"/>
            <w:color w:val="000000"/>
          </w:rPr>
          <w:delText xml:space="preserve">had </w:delText>
        </w:r>
      </w:del>
      <w:r w:rsidR="00B814B9">
        <w:rPr>
          <w:rFonts w:eastAsia="Helvetica Neue"/>
          <w:color w:val="000000"/>
        </w:rPr>
        <w:t>the most speci</w:t>
      </w:r>
      <w:ins w:id="12" w:author="Anderson, Riley Morgan" w:date="2024-12-11T21:58:00Z" w16du:dateUtc="2024-12-12T02:58:00Z">
        <w:r w:rsidR="00386765">
          <w:rPr>
            <w:rFonts w:eastAsia="Helvetica Neue"/>
            <w:color w:val="000000"/>
          </w:rPr>
          <w:t>o</w:t>
        </w:r>
      </w:ins>
      <w:ins w:id="13" w:author="Anderson, Riley Morgan" w:date="2024-12-11T21:59:00Z" w16du:dateUtc="2024-12-12T02:59:00Z">
        <w:r w:rsidR="00386765">
          <w:rPr>
            <w:rFonts w:eastAsia="Helvetica Neue"/>
            <w:color w:val="000000"/>
          </w:rPr>
          <w:t>se</w:t>
        </w:r>
      </w:ins>
      <w:del w:id="14" w:author="Anderson, Riley Morgan" w:date="2024-12-11T21:58:00Z" w16du:dateUtc="2024-12-12T02:58:00Z">
        <w:r w:rsidR="00B814B9" w:rsidDel="00386765">
          <w:rPr>
            <w:rFonts w:eastAsia="Helvetica Neue"/>
            <w:color w:val="000000"/>
          </w:rPr>
          <w:delText>es</w:delText>
        </w:r>
      </w:del>
      <w:r w:rsidR="00B814B9">
        <w:rPr>
          <w:rFonts w:eastAsia="Helvetica Neue"/>
          <w:color w:val="000000"/>
        </w:rPr>
        <w:t xml:space="preserve">, </w:t>
      </w:r>
      <w:ins w:id="15" w:author="Anderson, Riley Morgan" w:date="2024-12-11T21:59:00Z" w16du:dateUtc="2024-12-12T02:59:00Z">
        <w:r w:rsidR="00386765">
          <w:rPr>
            <w:rFonts w:eastAsia="Helvetica Neue"/>
            <w:color w:val="000000"/>
          </w:rPr>
          <w:t>and</w:t>
        </w:r>
      </w:ins>
      <w:del w:id="16" w:author="Anderson, Riley Morgan" w:date="2024-12-11T21:59:00Z" w16du:dateUtc="2024-12-12T02:59:00Z">
        <w:r w:rsidR="00B814B9" w:rsidDel="00386765">
          <w:rPr>
            <w:rFonts w:eastAsia="Helvetica Neue"/>
            <w:color w:val="000000"/>
          </w:rPr>
          <w:delText>with</w:delText>
        </w:r>
      </w:del>
      <w:r w:rsidR="00B814B9">
        <w:rPr>
          <w:rFonts w:eastAsia="Helvetica Neue"/>
          <w:color w:val="000000"/>
        </w:rPr>
        <w:t xml:space="preserve"> </w:t>
      </w:r>
      <w:r w:rsidR="00B814B9" w:rsidRPr="00F55C9D">
        <w:rPr>
          <w:rFonts w:eastAsia="Helvetica Neue"/>
          <w:i/>
          <w:iCs/>
          <w:color w:val="000000"/>
        </w:rPr>
        <w:t>Bombus</w:t>
      </w:r>
      <w:r w:rsidR="00B814B9">
        <w:rPr>
          <w:rFonts w:eastAsia="Helvetica Neue"/>
          <w:color w:val="000000"/>
        </w:rPr>
        <w:t xml:space="preserve">, </w:t>
      </w:r>
      <w:r w:rsidR="00B814B9" w:rsidRPr="00F55C9D">
        <w:rPr>
          <w:rFonts w:eastAsia="Helvetica Neue"/>
          <w:i/>
          <w:iCs/>
          <w:color w:val="000000"/>
        </w:rPr>
        <w:t>Osmia</w:t>
      </w:r>
      <w:r w:rsidR="00B814B9">
        <w:rPr>
          <w:rFonts w:eastAsia="Helvetica Neue"/>
          <w:color w:val="000000"/>
        </w:rPr>
        <w:t xml:space="preserve">, and </w:t>
      </w:r>
      <w:r w:rsidR="00B814B9" w:rsidRPr="00F55C9D">
        <w:rPr>
          <w:rFonts w:eastAsia="Helvetica Neue"/>
          <w:i/>
          <w:iCs/>
          <w:color w:val="000000"/>
        </w:rPr>
        <w:t>Andrena</w:t>
      </w:r>
      <w:r w:rsidR="00B814B9">
        <w:rPr>
          <w:rFonts w:eastAsia="Helvetica Neue"/>
          <w:color w:val="000000"/>
        </w:rPr>
        <w:t xml:space="preserve"> also </w:t>
      </w:r>
      <w:ins w:id="17" w:author="Anderson, Riley Morgan" w:date="2024-12-11T22:00:00Z" w16du:dateUtc="2024-12-12T03:00:00Z">
        <w:r w:rsidR="00386765">
          <w:rPr>
            <w:rFonts w:eastAsia="Helvetica Neue"/>
            <w:color w:val="000000"/>
          </w:rPr>
          <w:t>ubiquitous and diverse</w:t>
        </w:r>
      </w:ins>
      <w:del w:id="18" w:author="Anderson, Riley Morgan" w:date="2024-12-11T22:00:00Z" w16du:dateUtc="2024-12-12T03:00:00Z">
        <w:r w:rsidR="00B814B9" w:rsidDel="00386765">
          <w:rPr>
            <w:rFonts w:eastAsia="Helvetica Neue"/>
            <w:color w:val="000000"/>
          </w:rPr>
          <w:delText>being common</w:delText>
        </w:r>
      </w:del>
      <w:r w:rsidR="00B814B9">
        <w:rPr>
          <w:rFonts w:eastAsia="Helvetica Neue"/>
          <w:color w:val="000000"/>
        </w:rPr>
        <w:t xml:space="preserve">. </w:t>
      </w:r>
      <w:r w:rsidR="00F55C9D">
        <w:rPr>
          <w:rFonts w:eastAsia="Helvetica Neue"/>
          <w:color w:val="000000"/>
        </w:rPr>
        <w:t>B</w:t>
      </w:r>
      <w:r w:rsidR="00B814B9">
        <w:rPr>
          <w:rFonts w:eastAsia="Helvetica Neue"/>
          <w:color w:val="000000"/>
        </w:rPr>
        <w:t xml:space="preserve">ee diversity was high </w:t>
      </w:r>
      <w:r w:rsidR="00F55C9D">
        <w:rPr>
          <w:rFonts w:eastAsia="Helvetica Neue"/>
          <w:color w:val="000000"/>
        </w:rPr>
        <w:t>across</w:t>
      </w:r>
      <w:r w:rsidR="00B814B9">
        <w:rPr>
          <w:rFonts w:eastAsia="Helvetica Neue"/>
          <w:color w:val="000000"/>
        </w:rPr>
        <w:t xml:space="preserve"> spring and summer, and the phenology of parasitic taxa appeared to overlap with their hosts. Our study suggests marginal lands requiring little management can support diverse wild bee communities in urban areas. </w:t>
      </w:r>
      <w:r w:rsidR="00F55C9D">
        <w:rPr>
          <w:rFonts w:eastAsia="Helvetica Neue"/>
          <w:color w:val="000000"/>
        </w:rPr>
        <w:t>O</w:t>
      </w:r>
      <w:r w:rsidR="00B814B9">
        <w:rPr>
          <w:rFonts w:eastAsia="Helvetica Neue"/>
          <w:color w:val="000000"/>
        </w:rPr>
        <w:t>ur work a</w:t>
      </w:r>
      <w:r w:rsidR="00F55C9D">
        <w:rPr>
          <w:rFonts w:eastAsia="Helvetica Neue"/>
          <w:color w:val="000000"/>
        </w:rPr>
        <w:t>lso provides</w:t>
      </w:r>
      <w:r w:rsidR="00B814B9">
        <w:rPr>
          <w:rFonts w:eastAsia="Helvetica Neue"/>
          <w:color w:val="000000"/>
        </w:rPr>
        <w:t xml:space="preserve"> a baseline for future </w:t>
      </w:r>
      <w:r w:rsidR="00F55C9D">
        <w:rPr>
          <w:rFonts w:eastAsia="Helvetica Neue"/>
          <w:color w:val="000000"/>
        </w:rPr>
        <w:t xml:space="preserve">evaluations of wild bee communities in the </w:t>
      </w:r>
      <w:r w:rsidR="00B814B9">
        <w:rPr>
          <w:rFonts w:eastAsia="Helvetica Neue"/>
          <w:color w:val="000000"/>
        </w:rPr>
        <w:t xml:space="preserve">Puget Sound </w:t>
      </w:r>
      <w:r w:rsidR="00F55C9D">
        <w:rPr>
          <w:rFonts w:eastAsia="Helvetica Neue"/>
          <w:color w:val="000000"/>
        </w:rPr>
        <w:t>and broader Pacific Northwest</w:t>
      </w:r>
      <w:r w:rsidR="00B814B9">
        <w:rPr>
          <w:rFonts w:eastAsia="Helvetica Neue"/>
          <w:color w:val="000000"/>
        </w:rPr>
        <w:t>.</w:t>
      </w:r>
    </w:p>
    <w:p w14:paraId="4A0BCA7C" w14:textId="77777777" w:rsidR="00F55C9D" w:rsidRDefault="00F55C9D" w:rsidP="000C4639">
      <w:pPr>
        <w:pBdr>
          <w:top w:val="nil"/>
          <w:left w:val="nil"/>
          <w:bottom w:val="nil"/>
          <w:right w:val="nil"/>
          <w:between w:val="nil"/>
        </w:pBdr>
        <w:spacing w:line="480" w:lineRule="auto"/>
        <w:ind w:firstLine="540"/>
        <w:contextualSpacing/>
        <w:rPr>
          <w:rFonts w:eastAsia="Helvetica Neue"/>
          <w:color w:val="000000"/>
        </w:rPr>
      </w:pPr>
    </w:p>
    <w:p w14:paraId="2D09895F" w14:textId="184C92B8" w:rsidR="00F55C9D" w:rsidRPr="00F55C9D" w:rsidRDefault="00F55C9D" w:rsidP="00F55C9D">
      <w:pPr>
        <w:pBdr>
          <w:top w:val="nil"/>
          <w:left w:val="nil"/>
          <w:bottom w:val="nil"/>
          <w:right w:val="nil"/>
          <w:between w:val="nil"/>
        </w:pBdr>
        <w:spacing w:line="480" w:lineRule="auto"/>
        <w:contextualSpacing/>
        <w:rPr>
          <w:rFonts w:eastAsia="Helvetica Neue"/>
          <w:b/>
          <w:bCs/>
          <w:color w:val="000000"/>
        </w:rPr>
      </w:pPr>
      <w:r w:rsidRPr="00F55C9D">
        <w:rPr>
          <w:rFonts w:eastAsia="Helvetica Neue"/>
          <w:b/>
          <w:bCs/>
          <w:color w:val="000000"/>
        </w:rPr>
        <w:t>Keywords:</w:t>
      </w:r>
      <w:r>
        <w:rPr>
          <w:rFonts w:eastAsia="Helvetica Neue"/>
          <w:b/>
          <w:bCs/>
          <w:color w:val="000000"/>
        </w:rPr>
        <w:t xml:space="preserve"> </w:t>
      </w:r>
      <w:r w:rsidRPr="00F55C9D">
        <w:rPr>
          <w:rFonts w:eastAsia="Helvetica Neue"/>
          <w:color w:val="000000"/>
        </w:rPr>
        <w:t xml:space="preserve">Airport, conservation, </w:t>
      </w:r>
      <w:r>
        <w:rPr>
          <w:rFonts w:eastAsia="Helvetica Neue"/>
          <w:color w:val="000000"/>
        </w:rPr>
        <w:t xml:space="preserve">fragmented landscapes, </w:t>
      </w:r>
      <w:r w:rsidRPr="00F55C9D">
        <w:rPr>
          <w:rFonts w:eastAsia="Helvetica Neue"/>
          <w:color w:val="000000"/>
        </w:rPr>
        <w:t>restoration</w:t>
      </w:r>
      <w:r>
        <w:rPr>
          <w:rFonts w:eastAsia="Helvetica Neue"/>
          <w:color w:val="000000"/>
        </w:rPr>
        <w:t>, pollinators, power line corridor, urban ecosystems</w:t>
      </w:r>
    </w:p>
    <w:p w14:paraId="00000009" w14:textId="77777777" w:rsidR="0072772F" w:rsidRPr="005559CF" w:rsidRDefault="0072772F">
      <w:pPr>
        <w:pBdr>
          <w:top w:val="nil"/>
          <w:left w:val="nil"/>
          <w:bottom w:val="nil"/>
          <w:right w:val="nil"/>
          <w:between w:val="nil"/>
        </w:pBdr>
        <w:rPr>
          <w:rFonts w:eastAsia="Helvetica Neue"/>
          <w:color w:val="000000"/>
        </w:rPr>
      </w:pPr>
    </w:p>
    <w:p w14:paraId="61479E57" w14:textId="77777777" w:rsidR="005559CF" w:rsidRDefault="005559CF">
      <w:pPr>
        <w:rPr>
          <w:rFonts w:eastAsia="Helvetica Neue"/>
          <w:color w:val="000000"/>
        </w:rPr>
      </w:pPr>
      <w:r>
        <w:rPr>
          <w:rFonts w:eastAsia="Helvetica Neue"/>
          <w:color w:val="000000"/>
        </w:rPr>
        <w:br w:type="page"/>
      </w:r>
    </w:p>
    <w:p w14:paraId="0000000A" w14:textId="533632CC" w:rsidR="0072772F" w:rsidRPr="0096612D" w:rsidRDefault="00000000" w:rsidP="00DD3FE9">
      <w:pPr>
        <w:pBdr>
          <w:top w:val="nil"/>
          <w:left w:val="nil"/>
          <w:bottom w:val="nil"/>
          <w:right w:val="nil"/>
          <w:between w:val="nil"/>
        </w:pBdr>
        <w:spacing w:line="480" w:lineRule="auto"/>
        <w:contextualSpacing/>
        <w:rPr>
          <w:rFonts w:eastAsia="Helvetica Neue"/>
          <w:b/>
          <w:bCs/>
          <w:color w:val="000000"/>
        </w:rPr>
      </w:pPr>
      <w:bookmarkStart w:id="19" w:name="_Hlk184682781"/>
      <w:r w:rsidRPr="0096612D">
        <w:rPr>
          <w:rFonts w:eastAsia="Helvetica Neue"/>
          <w:b/>
          <w:bCs/>
          <w:color w:val="000000"/>
        </w:rPr>
        <w:lastRenderedPageBreak/>
        <w:t>INTRODUCTION</w:t>
      </w:r>
    </w:p>
    <w:p w14:paraId="711E2B01" w14:textId="255CA678" w:rsidR="00DD3FE9" w:rsidRPr="0096612D" w:rsidRDefault="00DD3FE9" w:rsidP="00DD3FE9">
      <w:pPr>
        <w:pBdr>
          <w:top w:val="nil"/>
          <w:left w:val="nil"/>
          <w:bottom w:val="nil"/>
          <w:right w:val="nil"/>
          <w:between w:val="nil"/>
        </w:pBdr>
        <w:spacing w:line="480" w:lineRule="auto"/>
        <w:ind w:firstLine="540"/>
        <w:contextualSpacing/>
      </w:pPr>
      <w:r w:rsidRPr="0096612D">
        <w:rPr>
          <w:rFonts w:eastAsia="Helvetica Neue"/>
          <w:color w:val="000000"/>
        </w:rPr>
        <w:t>Wild bee communities are impacted by abiotic conditions</w:t>
      </w:r>
      <w:r w:rsidR="00AC6928" w:rsidRPr="0096612D">
        <w:rPr>
          <w:rFonts w:eastAsia="Helvetica Neue"/>
          <w:color w:val="000000"/>
        </w:rPr>
        <w:t xml:space="preserve"> as well as availability of </w:t>
      </w:r>
      <w:r w:rsidRPr="0096612D">
        <w:rPr>
          <w:rFonts w:eastAsia="Helvetica Neue"/>
          <w:color w:val="000000"/>
        </w:rPr>
        <w:t>nectar</w:t>
      </w:r>
      <w:r w:rsidR="00AC6928" w:rsidRPr="0096612D">
        <w:rPr>
          <w:rFonts w:eastAsia="Helvetica Neue"/>
          <w:color w:val="000000"/>
        </w:rPr>
        <w:t xml:space="preserve">, pollen, and nesting </w:t>
      </w:r>
      <w:r w:rsidR="006F35EF" w:rsidRPr="0096612D">
        <w:rPr>
          <w:rFonts w:eastAsia="Helvetica Neue"/>
          <w:color w:val="000000"/>
        </w:rPr>
        <w:t>resource</w:t>
      </w:r>
      <w:r w:rsidR="00AC6928" w:rsidRPr="0096612D">
        <w:rPr>
          <w:rFonts w:eastAsia="Helvetica Neue"/>
          <w:color w:val="000000"/>
        </w:rPr>
        <w:t xml:space="preserve">s </w:t>
      </w:r>
      <w:r w:rsidRPr="0096612D">
        <w:rPr>
          <w:rFonts w:eastAsia="Helvetica Neue"/>
          <w:color w:val="000000"/>
        </w:rPr>
        <w:t xml:space="preserve">(REFS). </w:t>
      </w:r>
      <w:r w:rsidR="001939EC" w:rsidRPr="0096612D">
        <w:rPr>
          <w:rFonts w:eastAsia="Helvetica Neue"/>
          <w:color w:val="000000"/>
        </w:rPr>
        <w:t xml:space="preserve">As natural habitats are lost to urbanization and agriculture, bees lose resources, leading to population declines (REFS). </w:t>
      </w:r>
      <w:proofErr w:type="gramStart"/>
      <w:r w:rsidR="001939EC" w:rsidRPr="0096612D">
        <w:rPr>
          <w:rFonts w:eastAsia="Helvetica Neue"/>
          <w:color w:val="000000"/>
        </w:rPr>
        <w:t>Yet,</w:t>
      </w:r>
      <w:proofErr w:type="gramEnd"/>
      <w:r w:rsidR="001939EC" w:rsidRPr="0096612D">
        <w:rPr>
          <w:rFonts w:eastAsia="Helvetica Neue"/>
          <w:color w:val="000000"/>
        </w:rPr>
        <w:t xml:space="preserve"> not all wild bee species are equally impacted by alterations of habitat, including restoration efforts on degraded lands (REFS).</w:t>
      </w:r>
      <w:r w:rsidR="001939EC" w:rsidRPr="0096612D">
        <w:t xml:space="preserve"> To aid pollinator assessment and conservation, studies are needed to assess how different forms of habitat restoration impact bee community structure. Given that t</w:t>
      </w:r>
      <w:r w:rsidR="001939EC" w:rsidRPr="0096612D">
        <w:rPr>
          <w:rFonts w:eastAsia="Helvetica Neue"/>
          <w:color w:val="000000"/>
        </w:rPr>
        <w:t>he dynamics of bee communities and their local floral resources can be highly ephemeral, capturing temporal trends within and across seasons may be particularly valuable</w:t>
      </w:r>
      <w:r w:rsidR="00AC6928" w:rsidRPr="0096612D">
        <w:rPr>
          <w:rFonts w:eastAsia="Helvetica Neue"/>
          <w:color w:val="000000"/>
        </w:rPr>
        <w:t xml:space="preserve"> </w:t>
      </w:r>
      <w:r w:rsidRPr="0096612D">
        <w:rPr>
          <w:rFonts w:eastAsia="Helvetica Neue"/>
          <w:color w:val="000000"/>
        </w:rPr>
        <w:t>(Bloom et al. 2023)</w:t>
      </w:r>
      <w:r w:rsidR="006F35EF" w:rsidRPr="0096612D">
        <w:rPr>
          <w:rFonts w:eastAsia="Helvetica Neue"/>
          <w:color w:val="000000"/>
        </w:rPr>
        <w:t xml:space="preserve">. </w:t>
      </w:r>
      <w:r w:rsidR="006F35EF" w:rsidRPr="0096612D">
        <w:t xml:space="preserve">Such studies can also provide a baseline of species diversity and abundance </w:t>
      </w:r>
      <w:r w:rsidR="000C7B28" w:rsidRPr="0096612D">
        <w:t>to guide future evaluations.</w:t>
      </w:r>
    </w:p>
    <w:p w14:paraId="3A1FC911" w14:textId="0E817813" w:rsidR="006F35EF" w:rsidRPr="0096612D" w:rsidRDefault="006F35EF" w:rsidP="00DD3FE9">
      <w:pPr>
        <w:pBdr>
          <w:top w:val="nil"/>
          <w:left w:val="nil"/>
          <w:bottom w:val="nil"/>
          <w:right w:val="nil"/>
          <w:between w:val="nil"/>
        </w:pBdr>
        <w:spacing w:line="480" w:lineRule="auto"/>
        <w:ind w:firstLine="540"/>
        <w:contextualSpacing/>
      </w:pPr>
      <w:r w:rsidRPr="0096612D">
        <w:t>SPACE FOR REFS</w:t>
      </w:r>
    </w:p>
    <w:p w14:paraId="22D66452" w14:textId="1B12ED2E" w:rsidR="000C7B28" w:rsidRPr="0096612D" w:rsidRDefault="000C7B28" w:rsidP="000C7B28">
      <w:pPr>
        <w:pBdr>
          <w:top w:val="nil"/>
          <w:left w:val="nil"/>
          <w:bottom w:val="nil"/>
          <w:right w:val="nil"/>
          <w:between w:val="nil"/>
        </w:pBdr>
        <w:spacing w:line="480" w:lineRule="auto"/>
        <w:ind w:firstLine="540"/>
        <w:contextualSpacing/>
        <w:rPr>
          <w:rFonts w:eastAsia="Helvetica Neue"/>
          <w:color w:val="000000"/>
        </w:rPr>
      </w:pPr>
      <w:r w:rsidRPr="0096612D">
        <w:t>Urban and peri-urban habitats present unique challenges for bees due to the large amount of imper</w:t>
      </w:r>
      <w:ins w:id="20" w:author="Anderson, Riley Morgan" w:date="2024-12-11T10:28:00Z" w16du:dateUtc="2024-12-11T15:28:00Z">
        <w:r w:rsidR="00DE5DFD">
          <w:t>v</w:t>
        </w:r>
      </w:ins>
      <w:r w:rsidRPr="0096612D">
        <w:t xml:space="preserve">ious surface, which eliminates ground-nesting, combined with extreme fragmentation of resources (REFS). Efforts to restore bee communities in urban areas has taken many forms, such as the restoration of </w:t>
      </w:r>
      <w:r w:rsidRPr="0096612D">
        <w:rPr>
          <w:rFonts w:eastAsia="Helvetica Neue"/>
          <w:color w:val="000000"/>
        </w:rPr>
        <w:t>urban lots into pollinator-friendly spaces with diverse native flowering plants that provide continuous food resources (REFS). Government-leased lands, such as parks and utility corridors, can also be used for pollinator meadows, which not only increases floral diversity but also establish nesting substrates that are key for solitary bees (REFS). Specific practices, like minimizing lawn mowing or incorporating green roofs, improve habitat quality while enhancing ecological connectivity in fragmented urban landscapes (Turo &amp; Gardiner, 2019). By leveraging government land for habitat restoration, cities can create interconnected networks of pollinator refuges, fostering urban biodiversity and ecological resilience.</w:t>
      </w:r>
    </w:p>
    <w:p w14:paraId="485DE9D7" w14:textId="2329B433" w:rsidR="001939EC" w:rsidRPr="0096612D" w:rsidRDefault="001939EC" w:rsidP="000C7B28">
      <w:pPr>
        <w:pBdr>
          <w:top w:val="nil"/>
          <w:left w:val="nil"/>
          <w:bottom w:val="nil"/>
          <w:right w:val="nil"/>
          <w:between w:val="nil"/>
        </w:pBdr>
        <w:spacing w:line="480" w:lineRule="auto"/>
        <w:ind w:firstLine="540"/>
        <w:contextualSpacing/>
        <w:rPr>
          <w:rFonts w:eastAsia="Helvetica Neue"/>
          <w:color w:val="000000"/>
        </w:rPr>
      </w:pPr>
      <w:r w:rsidRPr="0096612D">
        <w:rPr>
          <w:rFonts w:eastAsia="Helvetica Neue"/>
          <w:color w:val="000000"/>
        </w:rPr>
        <w:t>SPACE FOR REFS</w:t>
      </w:r>
    </w:p>
    <w:p w14:paraId="23C3D18A" w14:textId="58B2442C" w:rsidR="000C7B28" w:rsidRPr="0096612D" w:rsidRDefault="001939EC" w:rsidP="000C7B28">
      <w:pPr>
        <w:pBdr>
          <w:top w:val="nil"/>
          <w:left w:val="nil"/>
          <w:bottom w:val="nil"/>
          <w:right w:val="nil"/>
          <w:between w:val="nil"/>
        </w:pBdr>
        <w:spacing w:line="480" w:lineRule="auto"/>
        <w:ind w:firstLine="540"/>
        <w:contextualSpacing/>
        <w:rPr>
          <w:rFonts w:eastAsia="Helvetica Neue"/>
          <w:color w:val="000000"/>
        </w:rPr>
      </w:pPr>
      <w:r w:rsidRPr="0096612D">
        <w:rPr>
          <w:rFonts w:eastAsia="Helvetica Neue"/>
          <w:color w:val="000000"/>
        </w:rPr>
        <w:lastRenderedPageBreak/>
        <w:t>Efforts to restore bee habitat in urban areas have recently focused on restoration of airport</w:t>
      </w:r>
      <w:r w:rsidR="005E0F3A" w:rsidRPr="0096612D">
        <w:rPr>
          <w:rFonts w:eastAsia="Helvetica Neue"/>
          <w:color w:val="000000"/>
        </w:rPr>
        <w:t>s</w:t>
      </w:r>
      <w:r w:rsidRPr="0096612D">
        <w:rPr>
          <w:rFonts w:eastAsia="Helvetica Neue"/>
          <w:color w:val="000000"/>
        </w:rPr>
        <w:t xml:space="preserve">, with Chicago O’Hare, Detroit Metropolitan, and Seattle-Tacoma Airport examples </w:t>
      </w:r>
      <w:r w:rsidR="005E0F3A" w:rsidRPr="0096612D">
        <w:rPr>
          <w:rFonts w:eastAsia="Helvetica Neue"/>
          <w:color w:val="000000"/>
        </w:rPr>
        <w:t xml:space="preserve">of sites that </w:t>
      </w:r>
      <w:r w:rsidRPr="0096612D">
        <w:rPr>
          <w:rFonts w:eastAsia="Helvetica Neue"/>
          <w:color w:val="000000"/>
        </w:rPr>
        <w:t xml:space="preserve">have </w:t>
      </w:r>
      <w:r w:rsidR="000C7B28" w:rsidRPr="0096612D">
        <w:rPr>
          <w:rFonts w:eastAsia="Helvetica Neue"/>
          <w:color w:val="000000"/>
        </w:rPr>
        <w:t xml:space="preserve">turned underused land into bee </w:t>
      </w:r>
      <w:r w:rsidR="005E0F3A" w:rsidRPr="0096612D">
        <w:rPr>
          <w:rFonts w:eastAsia="Helvetica Neue"/>
          <w:color w:val="000000"/>
        </w:rPr>
        <w:t>habitat</w:t>
      </w:r>
      <w:r w:rsidRPr="0096612D">
        <w:rPr>
          <w:rFonts w:eastAsia="Helvetica Neue"/>
          <w:color w:val="000000"/>
        </w:rPr>
        <w:t xml:space="preserve"> (REFS). There is often considerable land around airports given the need </w:t>
      </w:r>
      <w:r w:rsidR="005E0F3A" w:rsidRPr="0096612D">
        <w:rPr>
          <w:rFonts w:eastAsia="Helvetica Neue"/>
          <w:color w:val="000000"/>
        </w:rPr>
        <w:t>for undeveloped space for planes</w:t>
      </w:r>
      <w:r w:rsidR="00B648A9" w:rsidRPr="0096612D">
        <w:rPr>
          <w:rFonts w:eastAsia="Helvetica Neue"/>
          <w:color w:val="000000"/>
        </w:rPr>
        <w:t xml:space="preserve">, and </w:t>
      </w:r>
      <w:r w:rsidR="005E0F3A" w:rsidRPr="0096612D">
        <w:rPr>
          <w:rFonts w:eastAsia="Helvetica Neue"/>
          <w:color w:val="000000"/>
        </w:rPr>
        <w:t xml:space="preserve">land that was formerly used for airports that have been de-commissioned may </w:t>
      </w:r>
      <w:r w:rsidR="00B648A9" w:rsidRPr="0096612D">
        <w:rPr>
          <w:rFonts w:eastAsia="Helvetica Neue"/>
          <w:color w:val="000000"/>
        </w:rPr>
        <w:t xml:space="preserve">also </w:t>
      </w:r>
      <w:r w:rsidR="005E0F3A" w:rsidRPr="0096612D">
        <w:rPr>
          <w:rFonts w:eastAsia="Helvetica Neue"/>
          <w:color w:val="000000"/>
        </w:rPr>
        <w:t>provide habitat. However, it is unclear how restoration of airports may affect different bee</w:t>
      </w:r>
      <w:r w:rsidR="00B648A9" w:rsidRPr="0096612D">
        <w:rPr>
          <w:rFonts w:eastAsia="Helvetica Neue"/>
          <w:color w:val="000000"/>
        </w:rPr>
        <w:t>s</w:t>
      </w:r>
      <w:r w:rsidR="005E0F3A" w:rsidRPr="0096612D">
        <w:rPr>
          <w:rFonts w:eastAsia="Helvetica Neue"/>
          <w:color w:val="000000"/>
        </w:rPr>
        <w:t xml:space="preserve"> </w:t>
      </w:r>
      <w:r w:rsidR="00B648A9" w:rsidRPr="0096612D">
        <w:rPr>
          <w:rFonts w:eastAsia="Helvetica Neue"/>
          <w:color w:val="000000"/>
        </w:rPr>
        <w:t xml:space="preserve">that vary in seasonality and </w:t>
      </w:r>
      <w:r w:rsidR="005E0F3A" w:rsidRPr="0096612D">
        <w:rPr>
          <w:rFonts w:eastAsia="Helvetica Neue"/>
          <w:color w:val="000000"/>
        </w:rPr>
        <w:t xml:space="preserve">resource requirements. Further, </w:t>
      </w:r>
      <w:r w:rsidR="000C7B28" w:rsidRPr="0096612D">
        <w:rPr>
          <w:rFonts w:eastAsia="Helvetica Neue"/>
          <w:color w:val="000000"/>
        </w:rPr>
        <w:t xml:space="preserve">understanding how restored </w:t>
      </w:r>
      <w:r w:rsidR="005E0F3A" w:rsidRPr="0096612D">
        <w:rPr>
          <w:rFonts w:eastAsia="Helvetica Neue"/>
          <w:color w:val="000000"/>
        </w:rPr>
        <w:t xml:space="preserve">airports </w:t>
      </w:r>
      <w:r w:rsidR="000C7B28" w:rsidRPr="0096612D">
        <w:rPr>
          <w:rFonts w:eastAsia="Helvetica Neue"/>
          <w:color w:val="000000"/>
        </w:rPr>
        <w:t xml:space="preserve">compare to </w:t>
      </w:r>
      <w:r w:rsidR="005E0F3A" w:rsidRPr="0096612D">
        <w:rPr>
          <w:rFonts w:eastAsia="Helvetica Neue"/>
          <w:color w:val="000000"/>
        </w:rPr>
        <w:t xml:space="preserve">other habitats is key to determine if restorations can </w:t>
      </w:r>
      <w:r w:rsidR="000C7B28" w:rsidRPr="0096612D">
        <w:rPr>
          <w:rFonts w:eastAsia="Helvetica Neue"/>
          <w:color w:val="000000"/>
        </w:rPr>
        <w:t>support diverse and robust bee communities (</w:t>
      </w:r>
      <w:r w:rsidR="005E0F3A" w:rsidRPr="0096612D">
        <w:rPr>
          <w:rFonts w:eastAsia="Helvetica Neue"/>
          <w:color w:val="000000"/>
        </w:rPr>
        <w:t>REFS</w:t>
      </w:r>
      <w:r w:rsidR="000C7B28" w:rsidRPr="0096612D">
        <w:rPr>
          <w:rFonts w:eastAsia="Helvetica Neue"/>
          <w:color w:val="000000"/>
        </w:rPr>
        <w:t>). These</w:t>
      </w:r>
      <w:r w:rsidR="005E0F3A" w:rsidRPr="0096612D">
        <w:rPr>
          <w:rFonts w:eastAsia="Helvetica Neue"/>
          <w:color w:val="000000"/>
        </w:rPr>
        <w:t xml:space="preserve"> knowledge gaps </w:t>
      </w:r>
      <w:r w:rsidR="000C7B28" w:rsidRPr="0096612D">
        <w:rPr>
          <w:rFonts w:eastAsia="Helvetica Neue"/>
          <w:color w:val="000000"/>
        </w:rPr>
        <w:t>highlight the need for continued research to refine habitat restoration strategies and maximize their effectiveness in both airport environments and broader urban landscapes.</w:t>
      </w:r>
    </w:p>
    <w:p w14:paraId="158FC10D" w14:textId="288C14C8" w:rsidR="005E0F3A" w:rsidRPr="0096612D" w:rsidRDefault="005E0F3A" w:rsidP="000C7B28">
      <w:pPr>
        <w:pBdr>
          <w:top w:val="nil"/>
          <w:left w:val="nil"/>
          <w:bottom w:val="nil"/>
          <w:right w:val="nil"/>
          <w:between w:val="nil"/>
        </w:pBdr>
        <w:spacing w:line="480" w:lineRule="auto"/>
        <w:ind w:firstLine="540"/>
        <w:contextualSpacing/>
        <w:rPr>
          <w:rFonts w:eastAsia="Helvetica Neue"/>
          <w:color w:val="000000"/>
        </w:rPr>
      </w:pPr>
      <w:r w:rsidRPr="0096612D">
        <w:rPr>
          <w:rFonts w:eastAsia="Helvetica Neue"/>
          <w:color w:val="000000"/>
        </w:rPr>
        <w:t>SPACE FOR REFERENCES</w:t>
      </w:r>
    </w:p>
    <w:p w14:paraId="00000012" w14:textId="7B565974" w:rsidR="0072772F" w:rsidRPr="0096612D" w:rsidRDefault="005E0F3A" w:rsidP="00B648A9">
      <w:pPr>
        <w:pBdr>
          <w:top w:val="nil"/>
          <w:left w:val="nil"/>
          <w:bottom w:val="nil"/>
          <w:right w:val="nil"/>
          <w:between w:val="nil"/>
        </w:pBdr>
        <w:spacing w:line="480" w:lineRule="auto"/>
        <w:ind w:firstLine="540"/>
        <w:contextualSpacing/>
        <w:rPr>
          <w:rFonts w:eastAsia="Helvetica Neue"/>
          <w:color w:val="000000"/>
        </w:rPr>
      </w:pPr>
      <w:r w:rsidRPr="0096612D">
        <w:rPr>
          <w:rFonts w:eastAsia="Helvetica Neue"/>
          <w:color w:val="000000"/>
        </w:rPr>
        <w:t>Our study evaluated the diversity and structure of wild bee communities in marginal</w:t>
      </w:r>
      <w:r w:rsidR="00B648A9" w:rsidRPr="0096612D">
        <w:rPr>
          <w:rFonts w:eastAsia="Helvetica Neue"/>
          <w:color w:val="000000"/>
        </w:rPr>
        <w:t xml:space="preserve"> </w:t>
      </w:r>
      <w:r w:rsidRPr="0096612D">
        <w:rPr>
          <w:rFonts w:eastAsia="Helvetica Neue"/>
          <w:color w:val="000000"/>
        </w:rPr>
        <w:t>lands of western Washington State, USA. Bee diversity of western Washington has remained largely undescribed</w:t>
      </w:r>
      <w:r w:rsidR="00B648A9" w:rsidRPr="0096612D">
        <w:rPr>
          <w:rFonts w:eastAsia="Helvetica Neue"/>
          <w:color w:val="000000"/>
        </w:rPr>
        <w:t>,</w:t>
      </w:r>
      <w:r w:rsidRPr="0096612D">
        <w:rPr>
          <w:rFonts w:eastAsia="Helvetica Neue"/>
          <w:color w:val="000000"/>
        </w:rPr>
        <w:t xml:space="preserve"> except for </w:t>
      </w:r>
      <w:r w:rsidR="00B648A9" w:rsidRPr="0096612D">
        <w:rPr>
          <w:rFonts w:eastAsia="Helvetica Neue"/>
          <w:color w:val="000000"/>
        </w:rPr>
        <w:t xml:space="preserve">a few recent studies on </w:t>
      </w:r>
      <w:r w:rsidRPr="0096612D">
        <w:rPr>
          <w:rFonts w:eastAsia="Helvetica Neue"/>
          <w:color w:val="000000"/>
        </w:rPr>
        <w:t>farm, garden, and parkland habitat (Bloom et al.</w:t>
      </w:r>
      <w:r w:rsidRPr="0096612D">
        <w:rPr>
          <w:rFonts w:eastAsia="Helvetica Neue"/>
        </w:rPr>
        <w:t xml:space="preserve"> 2021, 2023</w:t>
      </w:r>
      <w:r w:rsidRPr="0096612D">
        <w:rPr>
          <w:rFonts w:eastAsia="Helvetica Neue"/>
          <w:color w:val="000000"/>
        </w:rPr>
        <w:t xml:space="preserve">). </w:t>
      </w:r>
      <w:r w:rsidR="00B648A9" w:rsidRPr="0096612D">
        <w:rPr>
          <w:rFonts w:eastAsia="Helvetica Neue"/>
          <w:color w:val="000000"/>
        </w:rPr>
        <w:t xml:space="preserve">Given the rapid urbanization of western Washington, assessments are needed to determine the status of common and rare species. To address this, we conducted monitoring over seven years at three sites in western Washington, two on airports and one that used government-leased land in power corridors. Our focus was to </w:t>
      </w:r>
      <w:r w:rsidRPr="0096612D">
        <w:rPr>
          <w:rFonts w:eastAsia="Helvetica Neue"/>
          <w:color w:val="000000"/>
        </w:rPr>
        <w:t xml:space="preserve">document the bee </w:t>
      </w:r>
      <w:r w:rsidR="00B648A9" w:rsidRPr="0096612D">
        <w:rPr>
          <w:rFonts w:eastAsia="Helvetica Neue"/>
          <w:color w:val="000000"/>
        </w:rPr>
        <w:t>community structure in the study areas and the temporal dynamics of each species. We also assessed how bee communities varied within and across seasons. Our study provides a baseline for future evaluations of bee communities in western Washington and insight into whether restoration of government-leased airport and land beneath power lines can support robust and diverse bee communities.</w:t>
      </w:r>
    </w:p>
    <w:bookmarkEnd w:id="19"/>
    <w:p w14:paraId="00000013" w14:textId="77777777" w:rsidR="0072772F" w:rsidRPr="0096612D" w:rsidRDefault="0072772F" w:rsidP="00DD3FE9">
      <w:pPr>
        <w:pBdr>
          <w:top w:val="nil"/>
          <w:left w:val="nil"/>
          <w:bottom w:val="nil"/>
          <w:right w:val="nil"/>
          <w:between w:val="nil"/>
        </w:pBdr>
        <w:spacing w:line="480" w:lineRule="auto"/>
        <w:contextualSpacing/>
        <w:rPr>
          <w:rFonts w:eastAsia="Helvetica Neue"/>
          <w:color w:val="000000"/>
        </w:rPr>
      </w:pPr>
    </w:p>
    <w:p w14:paraId="00000014" w14:textId="77777777" w:rsidR="0072772F" w:rsidRPr="0096612D" w:rsidRDefault="00000000" w:rsidP="00DD3FE9">
      <w:pPr>
        <w:pBdr>
          <w:top w:val="nil"/>
          <w:left w:val="nil"/>
          <w:bottom w:val="nil"/>
          <w:right w:val="nil"/>
          <w:between w:val="nil"/>
        </w:pBdr>
        <w:spacing w:line="480" w:lineRule="auto"/>
        <w:contextualSpacing/>
        <w:rPr>
          <w:rFonts w:eastAsia="Helvetica Neue"/>
          <w:b/>
          <w:bCs/>
          <w:color w:val="000000"/>
        </w:rPr>
      </w:pPr>
      <w:r w:rsidRPr="0096612D">
        <w:rPr>
          <w:rFonts w:eastAsia="Helvetica Neue"/>
          <w:b/>
          <w:bCs/>
          <w:color w:val="000000"/>
        </w:rPr>
        <w:lastRenderedPageBreak/>
        <w:t>METHODS</w:t>
      </w:r>
    </w:p>
    <w:p w14:paraId="6A5BC5F8" w14:textId="7C72CB6D" w:rsidR="00547263" w:rsidRPr="0096612D" w:rsidRDefault="00547263" w:rsidP="00DD3FE9">
      <w:pPr>
        <w:pBdr>
          <w:top w:val="nil"/>
          <w:left w:val="nil"/>
          <w:bottom w:val="nil"/>
          <w:right w:val="nil"/>
          <w:between w:val="nil"/>
        </w:pBdr>
        <w:spacing w:line="480" w:lineRule="auto"/>
        <w:contextualSpacing/>
        <w:rPr>
          <w:rFonts w:eastAsia="Helvetica Neue"/>
          <w:b/>
          <w:bCs/>
          <w:i/>
          <w:iCs/>
          <w:color w:val="000000"/>
        </w:rPr>
      </w:pPr>
      <w:r w:rsidRPr="0096612D">
        <w:rPr>
          <w:rFonts w:eastAsia="Helvetica Neue"/>
          <w:b/>
          <w:bCs/>
          <w:i/>
          <w:iCs/>
          <w:color w:val="000000"/>
        </w:rPr>
        <w:t>Study System</w:t>
      </w:r>
    </w:p>
    <w:p w14:paraId="00000019" w14:textId="5577FAEA" w:rsidR="0072772F" w:rsidRPr="0096612D" w:rsidRDefault="00547263" w:rsidP="00547263">
      <w:pPr>
        <w:pBdr>
          <w:top w:val="nil"/>
          <w:left w:val="nil"/>
          <w:bottom w:val="nil"/>
          <w:right w:val="nil"/>
          <w:between w:val="nil"/>
        </w:pBdr>
        <w:spacing w:line="480" w:lineRule="auto"/>
        <w:ind w:firstLine="540"/>
        <w:contextualSpacing/>
        <w:rPr>
          <w:rFonts w:eastAsia="Helvetica Neue"/>
        </w:rPr>
      </w:pPr>
      <w:r w:rsidRPr="0096612D">
        <w:rPr>
          <w:rFonts w:eastAsia="Helvetica Neue"/>
          <w:color w:val="000000"/>
        </w:rPr>
        <w:t>Our surveys of wild bees were conducted at three sites in the lower Puget Sound region in western Washington State, within a few miles of the major cities of Seattle (two sites) or Everett (one site). Although sites were unique</w:t>
      </w:r>
      <w:r w:rsidR="00C17BA9" w:rsidRPr="0096612D">
        <w:rPr>
          <w:rFonts w:eastAsia="Helvetica Neue"/>
          <w:color w:val="000000"/>
        </w:rPr>
        <w:t>,</w:t>
      </w:r>
      <w:r w:rsidRPr="0096612D">
        <w:rPr>
          <w:rFonts w:eastAsia="Helvetica Neue"/>
          <w:color w:val="000000"/>
        </w:rPr>
        <w:t xml:space="preserve"> they were similar in their </w:t>
      </w:r>
      <w:r w:rsidRPr="0096612D">
        <w:rPr>
          <w:rFonts w:eastAsia="Helvetica Neue"/>
        </w:rPr>
        <w:t>proximity to development, past history of disturbance, and largely weedy nature of the vegetation. The three sites and the years monitor</w:t>
      </w:r>
      <w:r w:rsidR="00C17BA9" w:rsidRPr="0096612D">
        <w:rPr>
          <w:rFonts w:eastAsia="Helvetica Neue"/>
        </w:rPr>
        <w:t>ed</w:t>
      </w:r>
      <w:r w:rsidRPr="0096612D">
        <w:rPr>
          <w:rFonts w:eastAsia="Helvetica Neue"/>
        </w:rPr>
        <w:t xml:space="preserve"> were: (i) Port of Seattle (SeaTac Airport) (2014-2020), (ii) Boeing Paine Field (airport facility) (2018-2020), and (iii) Seattle City Light (power corridor) (2016-2018).</w:t>
      </w:r>
      <w:r w:rsidR="00C17BA9" w:rsidRPr="0096612D">
        <w:rPr>
          <w:rFonts w:eastAsia="Helvetica Neue"/>
        </w:rPr>
        <w:t xml:space="preserve"> Our surveys assessed the diversity and community structure of wild bees within and across seasons.</w:t>
      </w:r>
    </w:p>
    <w:p w14:paraId="1FFEF05E" w14:textId="77777777" w:rsidR="00C17BA9" w:rsidRPr="0096612D" w:rsidRDefault="00C17BA9" w:rsidP="00547263">
      <w:pPr>
        <w:pBdr>
          <w:top w:val="nil"/>
          <w:left w:val="nil"/>
          <w:bottom w:val="nil"/>
          <w:right w:val="nil"/>
          <w:between w:val="nil"/>
        </w:pBdr>
        <w:spacing w:line="480" w:lineRule="auto"/>
        <w:ind w:firstLine="540"/>
        <w:contextualSpacing/>
        <w:rPr>
          <w:rFonts w:eastAsia="Helvetica Neue"/>
        </w:rPr>
      </w:pPr>
    </w:p>
    <w:p w14:paraId="626FC6B1" w14:textId="4CFAB7CD" w:rsidR="00C17BA9" w:rsidRPr="0096612D" w:rsidRDefault="00C17BA9" w:rsidP="00C17BA9">
      <w:pPr>
        <w:pBdr>
          <w:top w:val="nil"/>
          <w:left w:val="nil"/>
          <w:bottom w:val="nil"/>
          <w:right w:val="nil"/>
          <w:between w:val="nil"/>
        </w:pBdr>
        <w:spacing w:line="480" w:lineRule="auto"/>
        <w:contextualSpacing/>
        <w:rPr>
          <w:rFonts w:eastAsia="Helvetica Neue"/>
          <w:b/>
          <w:bCs/>
          <w:i/>
          <w:iCs/>
          <w:color w:val="000000"/>
        </w:rPr>
      </w:pPr>
      <w:r w:rsidRPr="0096612D">
        <w:rPr>
          <w:rFonts w:eastAsia="Helvetica Neue"/>
          <w:b/>
          <w:bCs/>
          <w:i/>
          <w:iCs/>
          <w:color w:val="000000"/>
        </w:rPr>
        <w:t>Study Site Descriptions</w:t>
      </w:r>
    </w:p>
    <w:p w14:paraId="0000001B" w14:textId="33E09845" w:rsidR="0072772F" w:rsidRPr="0096612D" w:rsidRDefault="00C17BA9" w:rsidP="00C17BA9">
      <w:pPr>
        <w:pBdr>
          <w:top w:val="nil"/>
          <w:left w:val="nil"/>
          <w:bottom w:val="nil"/>
          <w:right w:val="nil"/>
          <w:between w:val="nil"/>
        </w:pBdr>
        <w:spacing w:line="480" w:lineRule="auto"/>
        <w:ind w:firstLine="540"/>
        <w:contextualSpacing/>
        <w:rPr>
          <w:rFonts w:eastAsia="Helvetica Neue"/>
          <w:color w:val="000000"/>
        </w:rPr>
      </w:pPr>
      <w:r w:rsidRPr="0096612D">
        <w:rPr>
          <w:rFonts w:eastAsia="Helvetica Neue"/>
          <w:color w:val="000000"/>
        </w:rPr>
        <w:t xml:space="preserve">The Port of Seattle site is 3 km south of the </w:t>
      </w:r>
      <w:r w:rsidR="00366149" w:rsidRPr="0096612D">
        <w:rPr>
          <w:rFonts w:eastAsia="Helvetica Neue"/>
          <w:color w:val="000000"/>
        </w:rPr>
        <w:t xml:space="preserve">airport </w:t>
      </w:r>
      <w:r w:rsidRPr="0096612D">
        <w:rPr>
          <w:rFonts w:eastAsia="Helvetica Neue"/>
          <w:color w:val="000000"/>
        </w:rPr>
        <w:t>runways on land serving as a security buffer zone. In the mid-20</w:t>
      </w:r>
      <w:r w:rsidRPr="0096612D">
        <w:rPr>
          <w:rFonts w:eastAsia="Helvetica Neue"/>
          <w:color w:val="000000"/>
          <w:vertAlign w:val="superscript"/>
        </w:rPr>
        <w:t>th</w:t>
      </w:r>
      <w:r w:rsidRPr="0096612D">
        <w:rPr>
          <w:rFonts w:eastAsia="Helvetica Neue"/>
          <w:color w:val="000000"/>
        </w:rPr>
        <w:t xml:space="preserve"> century it was also used as a golf course, components of which are still recognizable (e.g., sand traps). The vegetation is varied and weedy, with p</w:t>
      </w:r>
      <w:r w:rsidR="00366149" w:rsidRPr="0096612D">
        <w:rPr>
          <w:rFonts w:eastAsia="Helvetica Neue"/>
          <w:color w:val="000000"/>
        </w:rPr>
        <w:t>atches</w:t>
      </w:r>
      <w:r w:rsidRPr="0096612D">
        <w:rPr>
          <w:rFonts w:eastAsia="Helvetica Neue"/>
          <w:color w:val="000000"/>
        </w:rPr>
        <w:t xml:space="preserve"> of past revegetation, wild Himalayan blackberry (</w:t>
      </w:r>
      <w:r w:rsidRPr="0096612D">
        <w:rPr>
          <w:rFonts w:eastAsia="Helvetica Neue"/>
          <w:i/>
          <w:iCs/>
          <w:color w:val="000000"/>
        </w:rPr>
        <w:t xml:space="preserve">Rubus </w:t>
      </w:r>
      <w:proofErr w:type="spellStart"/>
      <w:r w:rsidRPr="0096612D">
        <w:rPr>
          <w:rFonts w:eastAsia="Helvetica Neue"/>
          <w:i/>
          <w:iCs/>
          <w:color w:val="000000"/>
        </w:rPr>
        <w:t>aermeniacus</w:t>
      </w:r>
      <w:proofErr w:type="spellEnd"/>
      <w:r w:rsidRPr="0096612D">
        <w:rPr>
          <w:rFonts w:eastAsia="Helvetica Neue"/>
          <w:color w:val="000000"/>
        </w:rPr>
        <w:t>), knapweed (</w:t>
      </w:r>
      <w:r w:rsidRPr="0096612D">
        <w:rPr>
          <w:rFonts w:eastAsia="Helvetica Neue"/>
          <w:i/>
          <w:color w:val="000000"/>
        </w:rPr>
        <w:t>Centaurea</w:t>
      </w:r>
      <w:r w:rsidRPr="0096612D">
        <w:rPr>
          <w:rFonts w:eastAsia="Helvetica Neue"/>
          <w:color w:val="000000"/>
        </w:rPr>
        <w:t xml:space="preserve"> sp.), wild mustard (</w:t>
      </w:r>
      <w:r w:rsidRPr="0096612D">
        <w:rPr>
          <w:rFonts w:eastAsia="Helvetica Neue"/>
          <w:i/>
          <w:color w:val="000000"/>
        </w:rPr>
        <w:t>Brassica</w:t>
      </w:r>
      <w:r w:rsidRPr="0096612D">
        <w:rPr>
          <w:rFonts w:eastAsia="Helvetica Neue"/>
          <w:color w:val="000000"/>
        </w:rPr>
        <w:t xml:space="preserve"> spp.), and big leaf maple (</w:t>
      </w:r>
      <w:r w:rsidRPr="0096612D">
        <w:rPr>
          <w:rFonts w:eastAsia="Helvetica Neue"/>
          <w:i/>
          <w:iCs/>
          <w:color w:val="000000"/>
        </w:rPr>
        <w:t xml:space="preserve">Acer </w:t>
      </w:r>
      <w:proofErr w:type="spellStart"/>
      <w:r w:rsidRPr="0096612D">
        <w:rPr>
          <w:rFonts w:eastAsia="Helvetica Neue"/>
          <w:i/>
          <w:iCs/>
          <w:color w:val="000000"/>
        </w:rPr>
        <w:t>macrophyllum</w:t>
      </w:r>
      <w:proofErr w:type="spellEnd"/>
      <w:r w:rsidRPr="0096612D">
        <w:rPr>
          <w:rFonts w:eastAsia="Helvetica Neue"/>
          <w:color w:val="000000"/>
        </w:rPr>
        <w:t>)</w:t>
      </w:r>
      <w:r w:rsidR="00CE6A6D" w:rsidRPr="0096612D">
        <w:rPr>
          <w:rFonts w:eastAsia="Helvetica Neue"/>
          <w:color w:val="000000"/>
        </w:rPr>
        <w:t xml:space="preserve"> common species</w:t>
      </w:r>
      <w:r w:rsidRPr="0096612D">
        <w:rPr>
          <w:rFonts w:eastAsia="Helvetica Neue"/>
          <w:color w:val="000000"/>
        </w:rPr>
        <w:t xml:space="preserve">. Open areas with low perennial or annual weedy plants provided the main collecting </w:t>
      </w:r>
      <w:r w:rsidRPr="0096612D">
        <w:rPr>
          <w:rFonts w:eastAsia="Helvetica Neue"/>
        </w:rPr>
        <w:t>habitat</w:t>
      </w:r>
      <w:r w:rsidRPr="0096612D">
        <w:rPr>
          <w:rFonts w:eastAsia="Helvetica Neue"/>
          <w:color w:val="000000"/>
        </w:rPr>
        <w:t>. Trap</w:t>
      </w:r>
      <w:r w:rsidR="00CE6A6D" w:rsidRPr="0096612D">
        <w:rPr>
          <w:rFonts w:eastAsia="Helvetica Neue"/>
          <w:color w:val="000000"/>
        </w:rPr>
        <w:t xml:space="preserve"> site</w:t>
      </w:r>
      <w:r w:rsidRPr="0096612D">
        <w:rPr>
          <w:rFonts w:eastAsia="Helvetica Neue"/>
          <w:color w:val="000000"/>
        </w:rPr>
        <w:t xml:space="preserve">s were separated by </w:t>
      </w:r>
      <w:r w:rsidR="00CE6A6D" w:rsidRPr="0096612D">
        <w:rPr>
          <w:rFonts w:eastAsia="Helvetica Neue"/>
          <w:color w:val="000000"/>
        </w:rPr>
        <w:t>a</w:t>
      </w:r>
      <w:r w:rsidRPr="0096612D">
        <w:rPr>
          <w:rFonts w:eastAsia="Helvetica Neue"/>
          <w:color w:val="000000"/>
        </w:rPr>
        <w:t xml:space="preserve"> few hundred meters</w:t>
      </w:r>
      <w:r w:rsidR="00CE6A6D" w:rsidRPr="0096612D">
        <w:rPr>
          <w:rFonts w:eastAsia="Helvetica Neue"/>
          <w:color w:val="000000"/>
        </w:rPr>
        <w:t xml:space="preserve">, and two </w:t>
      </w:r>
      <w:r w:rsidRPr="0096612D">
        <w:rPr>
          <w:rFonts w:eastAsia="Helvetica Neue"/>
          <w:color w:val="000000"/>
        </w:rPr>
        <w:t>apiaries with up to 10 colonies within 1 km.</w:t>
      </w:r>
    </w:p>
    <w:p w14:paraId="57716719" w14:textId="751CBC66" w:rsidR="00C17BA9" w:rsidRPr="0096612D" w:rsidRDefault="00C17BA9" w:rsidP="00C17BA9">
      <w:pPr>
        <w:pBdr>
          <w:top w:val="nil"/>
          <w:left w:val="nil"/>
          <w:bottom w:val="nil"/>
          <w:right w:val="nil"/>
          <w:between w:val="nil"/>
        </w:pBdr>
        <w:spacing w:line="480" w:lineRule="auto"/>
        <w:ind w:firstLine="540"/>
        <w:contextualSpacing/>
        <w:rPr>
          <w:rFonts w:eastAsia="Helvetica Neue"/>
          <w:color w:val="000000"/>
        </w:rPr>
      </w:pPr>
      <w:r w:rsidRPr="0096612D">
        <w:rPr>
          <w:rFonts w:eastAsia="Helvetica Neue"/>
          <w:color w:val="000000"/>
        </w:rPr>
        <w:t xml:space="preserve">Boeing Paine Field </w:t>
      </w:r>
      <w:r w:rsidR="00CE6A6D" w:rsidRPr="0096612D">
        <w:rPr>
          <w:rFonts w:eastAsia="Helvetica Neue"/>
          <w:color w:val="000000"/>
        </w:rPr>
        <w:t xml:space="preserve">is </w:t>
      </w:r>
      <w:r w:rsidRPr="0096612D">
        <w:rPr>
          <w:rFonts w:eastAsia="Helvetica Neue"/>
          <w:color w:val="000000"/>
        </w:rPr>
        <w:t xml:space="preserve">10 km SW of Everett, WA. Habitat </w:t>
      </w:r>
      <w:r w:rsidR="00CE6A6D" w:rsidRPr="0096612D">
        <w:rPr>
          <w:rFonts w:eastAsia="Helvetica Neue"/>
          <w:color w:val="000000"/>
        </w:rPr>
        <w:t>included</w:t>
      </w:r>
      <w:r w:rsidRPr="0096612D">
        <w:rPr>
          <w:rFonts w:eastAsia="Helvetica Neue"/>
          <w:color w:val="000000"/>
        </w:rPr>
        <w:t xml:space="preserve"> low-maintenance lawn</w:t>
      </w:r>
      <w:r w:rsidR="00CE6A6D" w:rsidRPr="0096612D">
        <w:rPr>
          <w:rFonts w:eastAsia="Helvetica Neue"/>
          <w:color w:val="000000"/>
        </w:rPr>
        <w:t xml:space="preserve"> and </w:t>
      </w:r>
      <w:r w:rsidRPr="0096612D">
        <w:rPr>
          <w:rFonts w:eastAsia="Helvetica Neue"/>
          <w:color w:val="000000"/>
        </w:rPr>
        <w:t>meadow to riparian, all surrounded by a narrow corridor of red alder (</w:t>
      </w:r>
      <w:r w:rsidRPr="0096612D">
        <w:rPr>
          <w:rFonts w:eastAsia="Helvetica Neue"/>
          <w:i/>
          <w:color w:val="000000"/>
        </w:rPr>
        <w:t>Alnus rubra</w:t>
      </w:r>
      <w:r w:rsidRPr="0096612D">
        <w:rPr>
          <w:rFonts w:eastAsia="Helvetica Neue"/>
          <w:color w:val="000000"/>
        </w:rPr>
        <w:t>)</w:t>
      </w:r>
      <w:r w:rsidR="00CE6A6D" w:rsidRPr="0096612D">
        <w:rPr>
          <w:rFonts w:eastAsia="Helvetica Neue"/>
          <w:color w:val="000000"/>
        </w:rPr>
        <w:t xml:space="preserve">. Beyond the site, the landscape is composed </w:t>
      </w:r>
      <w:r w:rsidR="00366149" w:rsidRPr="0096612D">
        <w:rPr>
          <w:rFonts w:eastAsia="Helvetica Neue"/>
          <w:color w:val="000000"/>
        </w:rPr>
        <w:t>mainly of</w:t>
      </w:r>
      <w:r w:rsidR="00CE6A6D" w:rsidRPr="0096612D">
        <w:rPr>
          <w:rFonts w:eastAsia="Helvetica Neue"/>
          <w:color w:val="000000"/>
        </w:rPr>
        <w:t xml:space="preserve"> </w:t>
      </w:r>
      <w:r w:rsidRPr="0096612D">
        <w:rPr>
          <w:rFonts w:eastAsia="Helvetica Neue"/>
          <w:color w:val="000000"/>
        </w:rPr>
        <w:t xml:space="preserve">suburban development and airport parking lots and runways. This site is 1 km from the Puget Sound and experiences maritime influence. </w:t>
      </w:r>
      <w:r w:rsidR="00CE6A6D" w:rsidRPr="0096612D">
        <w:rPr>
          <w:rFonts w:eastAsia="Helvetica Neue"/>
          <w:color w:val="000000"/>
        </w:rPr>
        <w:t>This site, trapped from 2018-2020, consisted of 5 stations with separations of between 50 and 500 m.</w:t>
      </w:r>
    </w:p>
    <w:p w14:paraId="0000001D" w14:textId="4F89B4CB" w:rsidR="0072772F" w:rsidRPr="0096612D" w:rsidRDefault="00C42AD8" w:rsidP="00C42AD8">
      <w:pPr>
        <w:pBdr>
          <w:top w:val="nil"/>
          <w:left w:val="nil"/>
          <w:bottom w:val="nil"/>
          <w:right w:val="nil"/>
          <w:between w:val="nil"/>
        </w:pBdr>
        <w:spacing w:line="480" w:lineRule="auto"/>
        <w:ind w:firstLine="540"/>
        <w:contextualSpacing/>
        <w:rPr>
          <w:rFonts w:eastAsia="Helvetica Neue"/>
          <w:color w:val="000000"/>
        </w:rPr>
      </w:pPr>
      <w:r w:rsidRPr="0096612D">
        <w:rPr>
          <w:rFonts w:eastAsia="Helvetica Neue"/>
          <w:color w:val="000000"/>
        </w:rPr>
        <w:lastRenderedPageBreak/>
        <w:t>The Seattle City Light site is a power corridor 10 km southeast of Seattle, and consisted of 5 trap stations 2 km apart: (i) a semi-managed meadow- habitat in Rainier Beach neighborhood, (ii) a semi-boggy slope descending toward the interstate, (iii) the bounds of a weedy equipment storage pad North of the Duwamish Hill Preserve, (iv) the banks of the Duwamish River between a road and a power transfer facility, and (v) a site near a power station (only sampled in 2016).</w:t>
      </w:r>
    </w:p>
    <w:p w14:paraId="0000001E" w14:textId="77777777" w:rsidR="0072772F" w:rsidRPr="0096612D" w:rsidRDefault="0072772F" w:rsidP="00DD3FE9">
      <w:pPr>
        <w:pBdr>
          <w:top w:val="nil"/>
          <w:left w:val="nil"/>
          <w:bottom w:val="nil"/>
          <w:right w:val="nil"/>
          <w:between w:val="nil"/>
        </w:pBdr>
        <w:spacing w:line="480" w:lineRule="auto"/>
        <w:contextualSpacing/>
        <w:rPr>
          <w:rFonts w:eastAsia="Helvetica Neue"/>
        </w:rPr>
      </w:pPr>
    </w:p>
    <w:p w14:paraId="00000025" w14:textId="3C54ABB5" w:rsidR="0072772F" w:rsidRPr="0096612D" w:rsidRDefault="00C42AD8" w:rsidP="00DD3FE9">
      <w:pPr>
        <w:pBdr>
          <w:top w:val="nil"/>
          <w:left w:val="nil"/>
          <w:bottom w:val="nil"/>
          <w:right w:val="nil"/>
          <w:between w:val="nil"/>
        </w:pBdr>
        <w:spacing w:line="480" w:lineRule="auto"/>
        <w:contextualSpacing/>
        <w:rPr>
          <w:rFonts w:eastAsia="Helvetica Neue"/>
          <w:b/>
          <w:bCs/>
          <w:i/>
          <w:iCs/>
          <w:color w:val="000000"/>
        </w:rPr>
      </w:pPr>
      <w:r w:rsidRPr="0096612D">
        <w:rPr>
          <w:rFonts w:eastAsia="Helvetica Neue"/>
          <w:b/>
          <w:bCs/>
          <w:i/>
          <w:iCs/>
          <w:color w:val="000000"/>
        </w:rPr>
        <w:t>Bee Surveys</w:t>
      </w:r>
    </w:p>
    <w:p w14:paraId="0000002B" w14:textId="4484C5D0" w:rsidR="0072772F" w:rsidRPr="0096612D" w:rsidRDefault="00000000" w:rsidP="001809A1">
      <w:pPr>
        <w:pBdr>
          <w:top w:val="nil"/>
          <w:left w:val="nil"/>
          <w:bottom w:val="nil"/>
          <w:right w:val="nil"/>
          <w:between w:val="nil"/>
        </w:pBdr>
        <w:spacing w:line="480" w:lineRule="auto"/>
        <w:ind w:firstLine="540"/>
        <w:contextualSpacing/>
        <w:rPr>
          <w:rFonts w:eastAsia="Helvetica Neue"/>
          <w:color w:val="000000"/>
        </w:rPr>
      </w:pPr>
      <w:r w:rsidRPr="0096612D">
        <w:rPr>
          <w:rFonts w:eastAsia="Helvetica Neue"/>
          <w:color w:val="000000"/>
        </w:rPr>
        <w:t>Trap stations consisted of uniform linear arrays of 15</w:t>
      </w:r>
      <w:r w:rsidR="00366149" w:rsidRPr="0096612D">
        <w:rPr>
          <w:rFonts w:eastAsia="Helvetica Neue"/>
          <w:color w:val="000000"/>
        </w:rPr>
        <w:t>,</w:t>
      </w:r>
      <w:r w:rsidRPr="0096612D">
        <w:rPr>
          <w:rFonts w:eastAsia="Helvetica Neue"/>
          <w:color w:val="000000"/>
        </w:rPr>
        <w:t xml:space="preserve"> </w:t>
      </w:r>
      <w:r w:rsidR="00366149" w:rsidRPr="0096612D">
        <w:rPr>
          <w:rFonts w:eastAsia="Helvetica Neue"/>
          <w:color w:val="000000"/>
        </w:rPr>
        <w:t>15-cm</w:t>
      </w:r>
      <w:r w:rsidRPr="0096612D">
        <w:rPr>
          <w:rFonts w:eastAsia="Helvetica Neue"/>
          <w:color w:val="000000"/>
        </w:rPr>
        <w:t xml:space="preserve"> plastic </w:t>
      </w:r>
      <w:r w:rsidR="00366149" w:rsidRPr="0096612D">
        <w:rPr>
          <w:rFonts w:eastAsia="Helvetica Neue"/>
          <w:color w:val="000000"/>
        </w:rPr>
        <w:t xml:space="preserve">Solo cups, placed in 5 clusters of 3 each; each cluster had one blue, one yellow, and one white cup. </w:t>
      </w:r>
      <w:r w:rsidRPr="0096612D">
        <w:rPr>
          <w:rFonts w:eastAsia="Helvetica Neue"/>
          <w:color w:val="000000"/>
        </w:rPr>
        <w:t>These large</w:t>
      </w:r>
      <w:r w:rsidR="00366149" w:rsidRPr="0096612D">
        <w:rPr>
          <w:rFonts w:eastAsia="Helvetica Neue"/>
          <w:color w:val="000000"/>
        </w:rPr>
        <w:t xml:space="preserve"> cups </w:t>
      </w:r>
      <w:r w:rsidRPr="0096612D">
        <w:rPr>
          <w:rFonts w:eastAsia="Helvetica Neue"/>
          <w:color w:val="000000"/>
        </w:rPr>
        <w:t>were replaced in 2016 with identically-painted 4 oz. “mini-</w:t>
      </w:r>
      <w:r w:rsidR="00366149" w:rsidRPr="0096612D">
        <w:rPr>
          <w:rFonts w:eastAsia="Helvetica Neue"/>
          <w:color w:val="000000"/>
        </w:rPr>
        <w:t>cup</w:t>
      </w:r>
      <w:r w:rsidRPr="0096612D">
        <w:rPr>
          <w:rFonts w:eastAsia="Helvetica Neue"/>
          <w:color w:val="000000"/>
        </w:rPr>
        <w:t xml:space="preserve">s”. The </w:t>
      </w:r>
      <w:r w:rsidR="00366149" w:rsidRPr="0096612D">
        <w:rPr>
          <w:rFonts w:eastAsia="Helvetica Neue"/>
          <w:color w:val="000000"/>
        </w:rPr>
        <w:t>cups</w:t>
      </w:r>
      <w:r w:rsidRPr="0096612D">
        <w:rPr>
          <w:rFonts w:eastAsia="Helvetica Neue"/>
          <w:color w:val="000000"/>
        </w:rPr>
        <w:t xml:space="preserve"> were accompanied by 3 equally-spaced “blue vane” traps (</w:t>
      </w:r>
      <w:proofErr w:type="spellStart"/>
      <w:r w:rsidRPr="0096612D">
        <w:rPr>
          <w:rFonts w:eastAsia="Helvetica Neue"/>
          <w:color w:val="000000"/>
        </w:rPr>
        <w:t>BanfieldBio</w:t>
      </w:r>
      <w:proofErr w:type="spellEnd"/>
      <w:r w:rsidRPr="0096612D">
        <w:rPr>
          <w:rFonts w:eastAsia="Helvetica Neue"/>
          <w:color w:val="000000"/>
        </w:rPr>
        <w:t xml:space="preserve">, Woodinville, WA) with original fluorescent yellow jars. </w:t>
      </w:r>
      <w:r w:rsidR="00366149" w:rsidRPr="0096612D">
        <w:rPr>
          <w:rFonts w:eastAsia="Helvetica Neue"/>
          <w:color w:val="000000"/>
        </w:rPr>
        <w:t xml:space="preserve">However, due to the potential presence of the threatened </w:t>
      </w:r>
      <w:r w:rsidR="00366149" w:rsidRPr="0096612D">
        <w:rPr>
          <w:rFonts w:eastAsia="Helvetica Neue"/>
          <w:i/>
          <w:iCs/>
          <w:color w:val="000000"/>
        </w:rPr>
        <w:t>Bombus occidentalis</w:t>
      </w:r>
      <w:r w:rsidR="00366149" w:rsidRPr="0096612D">
        <w:rPr>
          <w:rFonts w:eastAsia="Helvetica Neue"/>
          <w:color w:val="000000"/>
        </w:rPr>
        <w:t xml:space="preserve"> at the Boeing Paine Field site, we only used one blue vane trap per array. </w:t>
      </w:r>
      <w:r w:rsidRPr="0096612D">
        <w:rPr>
          <w:rFonts w:eastAsia="Helvetica Neue"/>
          <w:color w:val="000000"/>
        </w:rPr>
        <w:t xml:space="preserve">Traps were </w:t>
      </w:r>
      <w:r w:rsidR="001809A1" w:rsidRPr="0096612D">
        <w:rPr>
          <w:rFonts w:eastAsia="Helvetica Neue"/>
          <w:color w:val="000000"/>
        </w:rPr>
        <w:t xml:space="preserve">placed at each site once per month from April to September, with arrays placed between 08:00 and 10:00 and left for 24 hours before collection. </w:t>
      </w:r>
      <w:r w:rsidRPr="0096612D">
        <w:rPr>
          <w:rFonts w:eastAsia="Helvetica Neue"/>
          <w:color w:val="000000"/>
        </w:rPr>
        <w:t>Trap collecting was supplemented with net collecting on an opportunistic basis (Turley et al. 2024). The method used was sweeping with a heavy 15-inch sweep net bag and the standard measurement of effort consisting of 100 sweeps</w:t>
      </w:r>
      <w:r w:rsidR="001809A1" w:rsidRPr="0096612D">
        <w:rPr>
          <w:rFonts w:eastAsia="Helvetica Neue"/>
          <w:color w:val="000000"/>
        </w:rPr>
        <w:t>.</w:t>
      </w:r>
    </w:p>
    <w:p w14:paraId="0000004D" w14:textId="70921765" w:rsidR="0072772F" w:rsidRPr="0096612D" w:rsidRDefault="001809A1" w:rsidP="001809A1">
      <w:pPr>
        <w:pBdr>
          <w:top w:val="nil"/>
          <w:left w:val="nil"/>
          <w:bottom w:val="nil"/>
          <w:right w:val="nil"/>
          <w:between w:val="nil"/>
        </w:pBdr>
        <w:spacing w:line="480" w:lineRule="auto"/>
        <w:ind w:firstLine="540"/>
        <w:contextualSpacing/>
        <w:rPr>
          <w:rFonts w:eastAsia="Helvetica Neue"/>
          <w:color w:val="000000"/>
        </w:rPr>
      </w:pPr>
      <w:r w:rsidRPr="0096612D">
        <w:rPr>
          <w:rFonts w:eastAsia="Helvetica Neue"/>
          <w:color w:val="000000"/>
        </w:rPr>
        <w:t xml:space="preserve">Specimens from traps were removed by pouring the trap fluid through a fine strainer and placing bees into vials filled with 70% ethanol; net-collected specimens were dispatched with ethyl acetate and placed in blotter paper “layers” for storage. In the laboratory, specimens were then removed from alcohol and grouped taxonomically to the lowest level allowing certainty of identification to species or morphospecies, and sex was recorded when possible. Specimens were identified using published taxonomic papers, semi-technical guides, and online Discover Life </w:t>
      </w:r>
      <w:r w:rsidRPr="0096612D">
        <w:rPr>
          <w:rFonts w:eastAsia="Helvetica Neue"/>
          <w:color w:val="000000"/>
        </w:rPr>
        <w:lastRenderedPageBreak/>
        <w:t>keys. When we were unable to identify specimens ourselves professional assistance was sought from a number of specialists by sending them representative samples, or through personal visits to the USDA Pollinating Insects/Utah State University Bee Collection in Logan, UT to use the extensive collection there and consult directly with resident specialists. Similar help was also sought at the Bohart Museum of Entomology, University of California, Davis, CA. Specimens that eluded species identity were assigned morphospecies classifications that were unique.</w:t>
      </w:r>
    </w:p>
    <w:p w14:paraId="0000004E" w14:textId="77777777" w:rsidR="0072772F" w:rsidRPr="0096612D" w:rsidRDefault="0072772F" w:rsidP="00DD3FE9">
      <w:pPr>
        <w:pBdr>
          <w:top w:val="nil"/>
          <w:left w:val="nil"/>
          <w:bottom w:val="nil"/>
          <w:right w:val="nil"/>
          <w:between w:val="nil"/>
        </w:pBdr>
        <w:spacing w:line="480" w:lineRule="auto"/>
        <w:ind w:left="720"/>
        <w:contextualSpacing/>
        <w:rPr>
          <w:rFonts w:eastAsia="Helvetica Neue"/>
          <w:color w:val="000000"/>
        </w:rPr>
      </w:pPr>
    </w:p>
    <w:p w14:paraId="00000056" w14:textId="37231FAB" w:rsidR="0072772F" w:rsidRPr="0096612D" w:rsidRDefault="00000000" w:rsidP="001809A1">
      <w:pPr>
        <w:pBdr>
          <w:top w:val="nil"/>
          <w:left w:val="nil"/>
          <w:bottom w:val="nil"/>
          <w:right w:val="nil"/>
          <w:between w:val="nil"/>
        </w:pBdr>
        <w:spacing w:line="480" w:lineRule="auto"/>
        <w:contextualSpacing/>
        <w:rPr>
          <w:rFonts w:eastAsia="Helvetica Neue"/>
          <w:b/>
          <w:bCs/>
          <w:i/>
          <w:color w:val="000000"/>
          <w:highlight w:val="yellow"/>
        </w:rPr>
      </w:pPr>
      <w:r w:rsidRPr="0096612D">
        <w:rPr>
          <w:rFonts w:eastAsia="Helvetica Neue"/>
          <w:b/>
          <w:bCs/>
          <w:i/>
          <w:color w:val="000000"/>
          <w:highlight w:val="yellow"/>
        </w:rPr>
        <w:t>Statistical Analys</w:t>
      </w:r>
      <w:r w:rsidR="001809A1" w:rsidRPr="0096612D">
        <w:rPr>
          <w:rFonts w:eastAsia="Helvetica Neue"/>
          <w:b/>
          <w:bCs/>
          <w:i/>
          <w:color w:val="000000"/>
          <w:highlight w:val="yellow"/>
        </w:rPr>
        <w:t>e</w:t>
      </w:r>
      <w:r w:rsidRPr="0096612D">
        <w:rPr>
          <w:rFonts w:eastAsia="Helvetica Neue"/>
          <w:b/>
          <w:bCs/>
          <w:i/>
          <w:color w:val="000000"/>
          <w:highlight w:val="yellow"/>
        </w:rPr>
        <w:t>s</w:t>
      </w:r>
    </w:p>
    <w:p w14:paraId="08C00DB9" w14:textId="4CB1B39B" w:rsidR="001809A1" w:rsidRPr="0096612D" w:rsidRDefault="001809A1" w:rsidP="001809A1">
      <w:pPr>
        <w:pBdr>
          <w:top w:val="nil"/>
          <w:left w:val="nil"/>
          <w:bottom w:val="nil"/>
          <w:right w:val="nil"/>
          <w:between w:val="nil"/>
        </w:pBdr>
        <w:spacing w:line="480" w:lineRule="auto"/>
        <w:ind w:firstLine="540"/>
        <w:contextualSpacing/>
        <w:rPr>
          <w:rFonts w:eastAsia="Helvetica Neue"/>
          <w:iCs/>
          <w:color w:val="000000"/>
        </w:rPr>
      </w:pPr>
      <w:r w:rsidRPr="0096612D">
        <w:rPr>
          <w:rFonts w:eastAsia="Helvetica Neue"/>
          <w:iCs/>
          <w:color w:val="000000"/>
          <w:highlight w:val="yellow"/>
        </w:rPr>
        <w:t>Riley stuff</w:t>
      </w:r>
      <w:ins w:id="21" w:author="Anderson, Riley Morgan" w:date="2024-12-11T21:53:00Z" w16du:dateUtc="2024-12-12T02:53:00Z">
        <w:r w:rsidR="002134C0">
          <w:rPr>
            <w:rFonts w:eastAsia="Helvetica Neue"/>
            <w:iCs/>
            <w:color w:val="000000"/>
          </w:rPr>
          <w:t xml:space="preserve"> Still working on this…</w:t>
        </w:r>
      </w:ins>
    </w:p>
    <w:p w14:paraId="00000057" w14:textId="77777777" w:rsidR="0072772F" w:rsidRPr="0096612D" w:rsidRDefault="0072772F">
      <w:pPr>
        <w:pBdr>
          <w:top w:val="nil"/>
          <w:left w:val="nil"/>
          <w:bottom w:val="nil"/>
          <w:right w:val="nil"/>
          <w:between w:val="nil"/>
        </w:pBdr>
        <w:rPr>
          <w:rFonts w:eastAsia="Helvetica Neue"/>
          <w:color w:val="000000"/>
        </w:rPr>
      </w:pPr>
    </w:p>
    <w:p w14:paraId="00000058" w14:textId="77777777" w:rsidR="0072772F" w:rsidRPr="0096612D" w:rsidRDefault="0072772F">
      <w:pPr>
        <w:pBdr>
          <w:top w:val="nil"/>
          <w:left w:val="nil"/>
          <w:bottom w:val="nil"/>
          <w:right w:val="nil"/>
          <w:between w:val="nil"/>
        </w:pBdr>
        <w:ind w:left="720"/>
        <w:rPr>
          <w:rFonts w:eastAsia="Helvetica Neue"/>
          <w:color w:val="000000"/>
        </w:rPr>
      </w:pPr>
    </w:p>
    <w:p w14:paraId="00000059" w14:textId="77777777" w:rsidR="0072772F" w:rsidRPr="0096612D" w:rsidRDefault="00000000" w:rsidP="00B60B61">
      <w:pPr>
        <w:pBdr>
          <w:top w:val="nil"/>
          <w:left w:val="nil"/>
          <w:bottom w:val="nil"/>
          <w:right w:val="nil"/>
          <w:between w:val="nil"/>
        </w:pBdr>
        <w:spacing w:line="480" w:lineRule="auto"/>
        <w:contextualSpacing/>
        <w:rPr>
          <w:rFonts w:eastAsia="Helvetica Neue"/>
          <w:b/>
          <w:bCs/>
          <w:color w:val="000000"/>
        </w:rPr>
      </w:pPr>
      <w:r w:rsidRPr="0096612D">
        <w:rPr>
          <w:rFonts w:eastAsia="Helvetica Neue"/>
          <w:b/>
          <w:bCs/>
          <w:color w:val="000000"/>
        </w:rPr>
        <w:t>RESULTS</w:t>
      </w:r>
    </w:p>
    <w:p w14:paraId="0000005A" w14:textId="7DB5C4DA" w:rsidR="0072772F" w:rsidRPr="0096612D" w:rsidRDefault="006F4AD8" w:rsidP="00B60B61">
      <w:pPr>
        <w:pBdr>
          <w:top w:val="nil"/>
          <w:left w:val="nil"/>
          <w:bottom w:val="nil"/>
          <w:right w:val="nil"/>
          <w:between w:val="nil"/>
        </w:pBdr>
        <w:spacing w:line="480" w:lineRule="auto"/>
        <w:contextualSpacing/>
        <w:rPr>
          <w:rFonts w:eastAsia="Helvetica Neue"/>
          <w:b/>
          <w:bCs/>
          <w:i/>
          <w:iCs/>
          <w:color w:val="000000"/>
        </w:rPr>
      </w:pPr>
      <w:r w:rsidRPr="0096612D">
        <w:rPr>
          <w:rFonts w:eastAsia="Helvetica Neue"/>
          <w:b/>
          <w:bCs/>
          <w:i/>
          <w:iCs/>
          <w:color w:val="000000"/>
        </w:rPr>
        <w:t>Bee community structure</w:t>
      </w:r>
    </w:p>
    <w:p w14:paraId="7EA181FA" w14:textId="77777777" w:rsidR="001F3F18" w:rsidRPr="00614E5E" w:rsidRDefault="001F3F18" w:rsidP="00614E5E">
      <w:pPr>
        <w:spacing w:line="480" w:lineRule="auto"/>
        <w:ind w:firstLine="720"/>
        <w:rPr>
          <w:ins w:id="22" w:author="Anderson, Riley Morgan" w:date="2024-12-11T18:13:00Z" w16du:dateUtc="2024-12-11T23:13:00Z"/>
          <w:rPrChange w:id="23" w:author="Anderson, Riley Morgan" w:date="2024-12-11T22:02:00Z" w16du:dateUtc="2024-12-12T03:02:00Z">
            <w:rPr>
              <w:ins w:id="24" w:author="Anderson, Riley Morgan" w:date="2024-12-11T18:13:00Z" w16du:dateUtc="2024-12-11T23:13:00Z"/>
              <w:rFonts w:ascii="Calibri" w:hAnsi="Calibri" w:cs="Calibri"/>
              <w:sz w:val="22"/>
              <w:szCs w:val="22"/>
            </w:rPr>
          </w:rPrChange>
        </w:rPr>
        <w:pPrChange w:id="25" w:author="Anderson, Riley Morgan" w:date="2024-12-11T22:05:00Z" w16du:dateUtc="2024-12-12T03:05:00Z">
          <w:pPr/>
        </w:pPrChange>
      </w:pPr>
      <w:ins w:id="26" w:author="Anderson, Riley Morgan" w:date="2024-12-11T18:13:00Z" w16du:dateUtc="2024-12-11T23:13:00Z">
        <w:r w:rsidRPr="00614E5E">
          <w:rPr>
            <w:rPrChange w:id="27" w:author="Anderson, Riley Morgan" w:date="2024-12-11T22:02:00Z" w16du:dateUtc="2024-12-12T03:02:00Z">
              <w:rPr>
                <w:rFonts w:ascii="Calibri" w:hAnsi="Calibri" w:cs="Calibri"/>
                <w:sz w:val="22"/>
                <w:szCs w:val="22"/>
              </w:rPr>
            </w:rPrChange>
          </w:rPr>
          <w:t>Across the three sites and seven years of the project we collected a total of 25,441 bee specimens. Of these specimens, 25,017 (98.33%) were identified to the species level, representing 118 species from five families and 24 genera. Of the remaining 424 specimens, 376 (1.48%) were identified to morphospecies, representing potentially 35 additional species within the genera: Nomada, Osmia, Sphecodes, and Triepeolus. The remaining 48 specimens (0.19%) were damaged, hindering species-level identification, however, these specimens were confidently identified to genus.</w:t>
        </w:r>
      </w:ins>
    </w:p>
    <w:p w14:paraId="15044A0F" w14:textId="1EF34F7C" w:rsidR="001F3F18" w:rsidRPr="00614E5E" w:rsidRDefault="001F3F18" w:rsidP="00614E5E">
      <w:pPr>
        <w:spacing w:line="480" w:lineRule="auto"/>
        <w:ind w:firstLine="720"/>
        <w:rPr>
          <w:ins w:id="28" w:author="Anderson, Riley Morgan" w:date="2024-12-11T18:14:00Z" w16du:dateUtc="2024-12-11T23:14:00Z"/>
          <w:rPrChange w:id="29" w:author="Anderson, Riley Morgan" w:date="2024-12-11T22:02:00Z" w16du:dateUtc="2024-12-12T03:02:00Z">
            <w:rPr>
              <w:ins w:id="30" w:author="Anderson, Riley Morgan" w:date="2024-12-11T18:14:00Z" w16du:dateUtc="2024-12-11T23:14:00Z"/>
              <w:rFonts w:ascii="Calibri" w:hAnsi="Calibri" w:cs="Calibri"/>
              <w:sz w:val="22"/>
              <w:szCs w:val="22"/>
            </w:rPr>
          </w:rPrChange>
        </w:rPr>
        <w:pPrChange w:id="31" w:author="Anderson, Riley Morgan" w:date="2024-12-11T22:04:00Z" w16du:dateUtc="2024-12-12T03:04:00Z">
          <w:pPr/>
        </w:pPrChange>
      </w:pPr>
      <w:ins w:id="32" w:author="Anderson, Riley Morgan" w:date="2024-12-11T18:13:00Z" w16du:dateUtc="2024-12-11T23:13:00Z">
        <w:r w:rsidRPr="00614E5E">
          <w:rPr>
            <w:rPrChange w:id="33" w:author="Anderson, Riley Morgan" w:date="2024-12-11T22:02:00Z" w16du:dateUtc="2024-12-12T03:02:00Z">
              <w:rPr>
                <w:rFonts w:ascii="Calibri" w:hAnsi="Calibri" w:cs="Calibri"/>
                <w:sz w:val="22"/>
                <w:szCs w:val="22"/>
              </w:rPr>
            </w:rPrChange>
          </w:rPr>
          <w:t xml:space="preserve">Our species accumulation curves did not reach asymptotes, suggesting that the 118 confirmed species likely </w:t>
        </w:r>
        <w:proofErr w:type="gramStart"/>
        <w:r w:rsidRPr="00614E5E">
          <w:rPr>
            <w:rPrChange w:id="34" w:author="Anderson, Riley Morgan" w:date="2024-12-11T22:02:00Z" w16du:dateUtc="2024-12-12T03:02:00Z">
              <w:rPr>
                <w:rFonts w:ascii="Calibri" w:hAnsi="Calibri" w:cs="Calibri"/>
                <w:sz w:val="22"/>
                <w:szCs w:val="22"/>
              </w:rPr>
            </w:rPrChange>
          </w:rPr>
          <w:t>underestimate</w:t>
        </w:r>
      </w:ins>
      <w:ins w:id="35" w:author="Anderson, Riley Morgan" w:date="2024-12-11T22:04:00Z" w16du:dateUtc="2024-12-12T03:04:00Z">
        <w:r w:rsidR="00614E5E">
          <w:t>s</w:t>
        </w:r>
      </w:ins>
      <w:proofErr w:type="gramEnd"/>
      <w:ins w:id="36" w:author="Anderson, Riley Morgan" w:date="2024-12-11T18:13:00Z" w16du:dateUtc="2024-12-11T23:13:00Z">
        <w:r w:rsidRPr="00614E5E">
          <w:rPr>
            <w:rPrChange w:id="37" w:author="Anderson, Riley Morgan" w:date="2024-12-11T22:02:00Z" w16du:dateUtc="2024-12-12T03:02:00Z">
              <w:rPr>
                <w:rFonts w:ascii="Calibri" w:hAnsi="Calibri" w:cs="Calibri"/>
                <w:sz w:val="22"/>
                <w:szCs w:val="22"/>
              </w:rPr>
            </w:rPrChange>
          </w:rPr>
          <w:t xml:space="preserve"> the true richness across the three sites (Figure X). Chao richness estimation revealed the total richness across all sites and years as 139 species (using trap and net collected records). Using only trap records, Chao richness was estimated at 124 species. </w:t>
        </w:r>
        <w:r w:rsidRPr="00614E5E">
          <w:rPr>
            <w:rPrChange w:id="38" w:author="Anderson, Riley Morgan" w:date="2024-12-11T22:02:00Z" w16du:dateUtc="2024-12-12T03:02:00Z">
              <w:rPr>
                <w:rFonts w:ascii="Calibri" w:hAnsi="Calibri" w:cs="Calibri"/>
                <w:sz w:val="22"/>
                <w:szCs w:val="22"/>
              </w:rPr>
            </w:rPrChange>
          </w:rPr>
          <w:lastRenderedPageBreak/>
          <w:t xml:space="preserve">Chao richness for the individual sites, POS, SCL, and BPF was estimated using trap records only at 115, 92, and 80 species, respectively. </w:t>
        </w:r>
      </w:ins>
    </w:p>
    <w:p w14:paraId="24CBC76C" w14:textId="77777777" w:rsidR="001F3F18" w:rsidRPr="00614E5E" w:rsidRDefault="001F3F18" w:rsidP="00614E5E">
      <w:pPr>
        <w:pStyle w:val="Body"/>
        <w:spacing w:line="480" w:lineRule="auto"/>
        <w:ind w:firstLine="720"/>
        <w:rPr>
          <w:ins w:id="39" w:author="Anderson, Riley Morgan" w:date="2024-12-11T18:14:00Z" w16du:dateUtc="2024-12-11T23:14:00Z"/>
          <w:rFonts w:ascii="Times New Roman" w:hAnsi="Times New Roman" w:cs="Times New Roman"/>
          <w:sz w:val="24"/>
          <w:szCs w:val="24"/>
          <w:rPrChange w:id="40" w:author="Anderson, Riley Morgan" w:date="2024-12-11T22:02:00Z" w16du:dateUtc="2024-12-12T03:02:00Z">
            <w:rPr>
              <w:ins w:id="41" w:author="Anderson, Riley Morgan" w:date="2024-12-11T18:14:00Z" w16du:dateUtc="2024-12-11T23:14:00Z"/>
              <w:rFonts w:ascii="Calibri" w:hAnsi="Calibri" w:cs="Calibri"/>
            </w:rPr>
          </w:rPrChange>
        </w:rPr>
        <w:pPrChange w:id="42" w:author="Anderson, Riley Morgan" w:date="2024-12-11T22:03:00Z" w16du:dateUtc="2024-12-12T03:03:00Z">
          <w:pPr>
            <w:pStyle w:val="Body"/>
          </w:pPr>
        </w:pPrChange>
      </w:pPr>
      <w:ins w:id="43" w:author="Anderson, Riley Morgan" w:date="2024-12-11T18:14:00Z" w16du:dateUtc="2024-12-11T23:14:00Z">
        <w:r w:rsidRPr="00614E5E">
          <w:rPr>
            <w:rFonts w:ascii="Times New Roman" w:hAnsi="Times New Roman" w:cs="Times New Roman"/>
            <w:sz w:val="24"/>
            <w:szCs w:val="24"/>
            <w:rPrChange w:id="44" w:author="Anderson, Riley Morgan" w:date="2024-12-11T22:02:00Z" w16du:dateUtc="2024-12-12T03:02:00Z">
              <w:rPr>
                <w:rFonts w:ascii="Calibri" w:hAnsi="Calibri" w:cs="Calibri"/>
              </w:rPr>
            </w:rPrChange>
          </w:rPr>
          <w:t xml:space="preserve">Species which were represented by a single specimen (“singletons”) have a disproportionate influence on some analyses, such as Chao richness and may have special significance regarding collecting technique, conservation, and biogeography (). Twenty of our recovered species (16.95% of total richness) were represented by singletons, which are listed in Table S1. In a similar vein, super-abundant species can reflect importantly on community structure and we therefore list in Table S2 the top 10 species by specimen representation. Breadth of distribution can be important in community considerations, so we also list in Table S3 those species that were collected in all three of our sites. Collecting technique and the importance of supplementing traps with net collecting is non-negligible. For example, we found 11 species collected only by net, representing 9.32% of total richness (Table S4). As males are often underrepresented in collections for various reasons we also list in Table S5, species for which we collected no males by either traps or netting. We collected a total of 575 records of </w:t>
        </w:r>
        <w:r w:rsidRPr="00614E5E">
          <w:rPr>
            <w:rFonts w:ascii="Times New Roman" w:hAnsi="Times New Roman" w:cs="Times New Roman"/>
            <w:i/>
            <w:iCs/>
            <w:sz w:val="24"/>
            <w:szCs w:val="24"/>
            <w:rPrChange w:id="45" w:author="Anderson, Riley Morgan" w:date="2024-12-11T22:02:00Z" w16du:dateUtc="2024-12-12T03:02:00Z">
              <w:rPr>
                <w:rFonts w:ascii="Calibri" w:hAnsi="Calibri" w:cs="Calibri"/>
                <w:i/>
                <w:iCs/>
              </w:rPr>
            </w:rPrChange>
          </w:rPr>
          <w:t>Apis mellifera</w:t>
        </w:r>
        <w:r w:rsidRPr="00614E5E">
          <w:rPr>
            <w:rFonts w:ascii="Times New Roman" w:hAnsi="Times New Roman" w:cs="Times New Roman"/>
            <w:sz w:val="24"/>
            <w:szCs w:val="24"/>
            <w:rPrChange w:id="46" w:author="Anderson, Riley Morgan" w:date="2024-12-11T22:02:00Z" w16du:dateUtc="2024-12-12T03:02:00Z">
              <w:rPr>
                <w:rFonts w:ascii="Calibri" w:hAnsi="Calibri" w:cs="Calibri"/>
              </w:rPr>
            </w:rPrChange>
          </w:rPr>
          <w:t xml:space="preserve">, representing 2.26 % (575/25441). Of the 575 </w:t>
        </w:r>
        <w:r w:rsidRPr="00614E5E">
          <w:rPr>
            <w:rFonts w:ascii="Times New Roman" w:hAnsi="Times New Roman" w:cs="Times New Roman"/>
            <w:i/>
            <w:iCs/>
            <w:sz w:val="24"/>
            <w:szCs w:val="24"/>
            <w:rPrChange w:id="47" w:author="Anderson, Riley Morgan" w:date="2024-12-11T22:02:00Z" w16du:dateUtc="2024-12-12T03:02:00Z">
              <w:rPr>
                <w:rFonts w:ascii="Calibri" w:hAnsi="Calibri" w:cs="Calibri"/>
                <w:i/>
                <w:iCs/>
              </w:rPr>
            </w:rPrChange>
          </w:rPr>
          <w:t>A. mellifera</w:t>
        </w:r>
        <w:r w:rsidRPr="00614E5E">
          <w:rPr>
            <w:rFonts w:ascii="Times New Roman" w:hAnsi="Times New Roman" w:cs="Times New Roman"/>
            <w:sz w:val="24"/>
            <w:szCs w:val="24"/>
            <w:rPrChange w:id="48" w:author="Anderson, Riley Morgan" w:date="2024-12-11T22:02:00Z" w16du:dateUtc="2024-12-12T03:02:00Z">
              <w:rPr>
                <w:rFonts w:ascii="Calibri" w:hAnsi="Calibri" w:cs="Calibri"/>
              </w:rPr>
            </w:rPrChange>
          </w:rPr>
          <w:t xml:space="preserve"> specimens, 213 (37.04 %) were collected by net with the remainder in traps, mostly Blue Vane Traps. This study did not focus on documenting in detail the differences in trap function regarding bowl vs. Blue Vane or between various bowl colors. Anecdotally, however, we can report that Blue Vane traps excelled in collecting large bodied species and a greater diversity than bowl traps, yet the two trap types were complementary in function. </w:t>
        </w:r>
      </w:ins>
    </w:p>
    <w:p w14:paraId="3B6E2A46" w14:textId="77777777" w:rsidR="001F3F18" w:rsidRPr="00401093" w:rsidRDefault="001F3F18" w:rsidP="001F3F18">
      <w:pPr>
        <w:rPr>
          <w:ins w:id="49" w:author="Anderson, Riley Morgan" w:date="2024-12-11T18:13:00Z" w16du:dateUtc="2024-12-11T23:13:00Z"/>
          <w:rFonts w:ascii="Calibri" w:hAnsi="Calibri" w:cs="Calibri"/>
          <w:sz w:val="22"/>
          <w:szCs w:val="22"/>
        </w:rPr>
      </w:pPr>
    </w:p>
    <w:p w14:paraId="4EDD0483" w14:textId="4A21680C" w:rsidR="00B201BC" w:rsidRPr="0096612D" w:rsidDel="001F3F18" w:rsidRDefault="006F4AD8" w:rsidP="00B201BC">
      <w:pPr>
        <w:pStyle w:val="Body"/>
        <w:spacing w:line="480" w:lineRule="auto"/>
        <w:contextualSpacing/>
        <w:rPr>
          <w:del w:id="50" w:author="Anderson, Riley Morgan" w:date="2024-12-11T18:13:00Z" w16du:dateUtc="2024-12-11T23:13:00Z"/>
          <w:rFonts w:ascii="Times New Roman" w:hAnsi="Times New Roman" w:cs="Times New Roman"/>
          <w:sz w:val="24"/>
          <w:szCs w:val="24"/>
        </w:rPr>
      </w:pPr>
      <w:del w:id="51" w:author="Anderson, Riley Morgan" w:date="2024-12-11T18:13:00Z" w16du:dateUtc="2024-12-11T23:13:00Z">
        <w:r w:rsidRPr="0096612D" w:rsidDel="001F3F18">
          <w:rPr>
            <w:rFonts w:ascii="Times New Roman" w:eastAsia="Helvetica Neue" w:hAnsi="Times New Roman" w:cs="Times New Roman"/>
            <w:sz w:val="24"/>
            <w:szCs w:val="24"/>
          </w:rPr>
          <w:delText xml:space="preserve">Across all sites and years we collected a total of 25,441 bees representing 167 species (including morphospecies) </w:delText>
        </w:r>
        <w:r w:rsidR="0096612D" w:rsidDel="001F3F18">
          <w:rPr>
            <w:rFonts w:ascii="Times New Roman" w:eastAsia="Helvetica Neue" w:hAnsi="Times New Roman" w:cs="Times New Roman"/>
            <w:sz w:val="24"/>
            <w:szCs w:val="24"/>
          </w:rPr>
          <w:delText>in</w:delText>
        </w:r>
        <w:r w:rsidRPr="0096612D" w:rsidDel="001F3F18">
          <w:rPr>
            <w:rFonts w:ascii="Times New Roman" w:eastAsia="Helvetica Neue" w:hAnsi="Times New Roman" w:cs="Times New Roman"/>
            <w:sz w:val="24"/>
            <w:szCs w:val="24"/>
          </w:rPr>
          <w:delText xml:space="preserve"> 24 genera and </w:delText>
        </w:r>
        <w:r w:rsidRPr="0096612D" w:rsidDel="001F3F18">
          <w:rPr>
            <w:rFonts w:ascii="Times New Roman" w:eastAsia="Helvetica Neue" w:hAnsi="Times New Roman" w:cs="Times New Roman"/>
            <w:sz w:val="24"/>
            <w:szCs w:val="24"/>
            <w:highlight w:val="yellow"/>
          </w:rPr>
          <w:delText>XX</w:delText>
        </w:r>
        <w:r w:rsidRPr="0096612D" w:rsidDel="001F3F18">
          <w:rPr>
            <w:rFonts w:ascii="Times New Roman" w:eastAsia="Helvetica Neue" w:hAnsi="Times New Roman" w:cs="Times New Roman"/>
            <w:sz w:val="24"/>
            <w:szCs w:val="24"/>
          </w:rPr>
          <w:delText xml:space="preserve"> families. </w:delText>
        </w:r>
        <w:r w:rsidR="00B201BC" w:rsidRPr="0096612D" w:rsidDel="001F3F18">
          <w:rPr>
            <w:rFonts w:ascii="Times New Roman" w:eastAsia="Helvetica Neue" w:hAnsi="Times New Roman" w:cs="Times New Roman"/>
            <w:sz w:val="24"/>
            <w:szCs w:val="24"/>
            <w:highlight w:val="yellow"/>
          </w:rPr>
          <w:delText>A total of XX</w:delText>
        </w:r>
        <w:r w:rsidR="0096612D" w:rsidDel="001F3F18">
          <w:rPr>
            <w:rFonts w:ascii="Times New Roman" w:eastAsia="Helvetica Neue" w:hAnsi="Times New Roman" w:cs="Times New Roman"/>
            <w:sz w:val="24"/>
            <w:szCs w:val="24"/>
            <w:highlight w:val="yellow"/>
          </w:rPr>
          <w:delText>,XXX</w:delText>
        </w:r>
        <w:r w:rsidR="00B201BC" w:rsidRPr="0096612D" w:rsidDel="001F3F18">
          <w:rPr>
            <w:rFonts w:ascii="Times New Roman" w:eastAsia="Helvetica Neue" w:hAnsi="Times New Roman" w:cs="Times New Roman"/>
            <w:sz w:val="24"/>
            <w:szCs w:val="24"/>
            <w:highlight w:val="yellow"/>
          </w:rPr>
          <w:delText xml:space="preserve"> </w:delText>
        </w:r>
        <w:r w:rsidR="0096612D" w:rsidDel="001F3F18">
          <w:rPr>
            <w:rFonts w:ascii="Times New Roman" w:eastAsia="Helvetica Neue" w:hAnsi="Times New Roman" w:cs="Times New Roman"/>
            <w:sz w:val="24"/>
            <w:szCs w:val="24"/>
            <w:highlight w:val="yellow"/>
          </w:rPr>
          <w:delText>bee</w:delText>
        </w:r>
        <w:r w:rsidR="00B201BC" w:rsidRPr="0096612D" w:rsidDel="001F3F18">
          <w:rPr>
            <w:rFonts w:ascii="Times New Roman" w:eastAsia="Helvetica Neue" w:hAnsi="Times New Roman" w:cs="Times New Roman"/>
            <w:sz w:val="24"/>
            <w:szCs w:val="24"/>
            <w:highlight w:val="yellow"/>
          </w:rPr>
          <w:delText xml:space="preserve">s </w:delText>
        </w:r>
        <w:r w:rsidR="0096612D" w:rsidDel="001F3F18">
          <w:rPr>
            <w:rFonts w:ascii="Times New Roman" w:eastAsia="Helvetica Neue" w:hAnsi="Times New Roman" w:cs="Times New Roman"/>
            <w:sz w:val="24"/>
            <w:szCs w:val="24"/>
            <w:highlight w:val="yellow"/>
          </w:rPr>
          <w:delText>from</w:delText>
        </w:r>
        <w:r w:rsidR="00B201BC" w:rsidRPr="0096612D" w:rsidDel="001F3F18">
          <w:rPr>
            <w:rFonts w:ascii="Times New Roman" w:eastAsia="Helvetica Neue" w:hAnsi="Times New Roman" w:cs="Times New Roman"/>
            <w:sz w:val="24"/>
            <w:szCs w:val="24"/>
            <w:highlight w:val="yellow"/>
          </w:rPr>
          <w:delText xml:space="preserve"> XX</w:delText>
        </w:r>
        <w:r w:rsidR="0096612D" w:rsidDel="001F3F18">
          <w:rPr>
            <w:rFonts w:ascii="Times New Roman" w:eastAsia="Helvetica Neue" w:hAnsi="Times New Roman" w:cs="Times New Roman"/>
            <w:sz w:val="24"/>
            <w:szCs w:val="24"/>
            <w:highlight w:val="yellow"/>
          </w:rPr>
          <w:delText>X</w:delText>
        </w:r>
        <w:r w:rsidR="00B201BC" w:rsidRPr="0096612D" w:rsidDel="001F3F18">
          <w:rPr>
            <w:rFonts w:ascii="Times New Roman" w:eastAsia="Helvetica Neue" w:hAnsi="Times New Roman" w:cs="Times New Roman"/>
            <w:sz w:val="24"/>
            <w:szCs w:val="24"/>
            <w:highlight w:val="yellow"/>
          </w:rPr>
          <w:delText xml:space="preserve"> species, XX genera, and XX families were collected at Port of Seattle, XX</w:delText>
        </w:r>
        <w:r w:rsidR="0096612D" w:rsidDel="001F3F18">
          <w:rPr>
            <w:rFonts w:ascii="Times New Roman" w:eastAsia="Helvetica Neue" w:hAnsi="Times New Roman" w:cs="Times New Roman"/>
            <w:sz w:val="24"/>
            <w:szCs w:val="24"/>
            <w:highlight w:val="yellow"/>
          </w:rPr>
          <w:delText>,XXX</w:delText>
        </w:r>
        <w:r w:rsidR="00B201BC" w:rsidRPr="0096612D" w:rsidDel="001F3F18">
          <w:rPr>
            <w:rFonts w:ascii="Times New Roman" w:eastAsia="Helvetica Neue" w:hAnsi="Times New Roman" w:cs="Times New Roman"/>
            <w:sz w:val="24"/>
            <w:szCs w:val="24"/>
            <w:highlight w:val="yellow"/>
          </w:rPr>
          <w:delText xml:space="preserve"> </w:delText>
        </w:r>
        <w:r w:rsidR="0096612D" w:rsidDel="001F3F18">
          <w:rPr>
            <w:rFonts w:ascii="Times New Roman" w:eastAsia="Helvetica Neue" w:hAnsi="Times New Roman" w:cs="Times New Roman"/>
            <w:sz w:val="24"/>
            <w:szCs w:val="24"/>
            <w:highlight w:val="yellow"/>
          </w:rPr>
          <w:delText>bees from</w:delText>
        </w:r>
        <w:r w:rsidR="00B201BC" w:rsidRPr="0096612D" w:rsidDel="001F3F18">
          <w:rPr>
            <w:rFonts w:ascii="Times New Roman" w:eastAsia="Helvetica Neue" w:hAnsi="Times New Roman" w:cs="Times New Roman"/>
            <w:sz w:val="24"/>
            <w:szCs w:val="24"/>
            <w:highlight w:val="yellow"/>
          </w:rPr>
          <w:delText xml:space="preserve"> XX</w:delText>
        </w:r>
        <w:r w:rsidR="0096612D" w:rsidDel="001F3F18">
          <w:rPr>
            <w:rFonts w:ascii="Times New Roman" w:eastAsia="Helvetica Neue" w:hAnsi="Times New Roman" w:cs="Times New Roman"/>
            <w:sz w:val="24"/>
            <w:szCs w:val="24"/>
            <w:highlight w:val="yellow"/>
          </w:rPr>
          <w:delText>X</w:delText>
        </w:r>
        <w:r w:rsidR="00B201BC" w:rsidRPr="0096612D" w:rsidDel="001F3F18">
          <w:rPr>
            <w:rFonts w:ascii="Times New Roman" w:eastAsia="Helvetica Neue" w:hAnsi="Times New Roman" w:cs="Times New Roman"/>
            <w:sz w:val="24"/>
            <w:szCs w:val="24"/>
            <w:highlight w:val="yellow"/>
          </w:rPr>
          <w:delText xml:space="preserve"> species, XX </w:delText>
        </w:r>
        <w:r w:rsidR="00B201BC" w:rsidRPr="0096612D" w:rsidDel="001F3F18">
          <w:rPr>
            <w:rFonts w:ascii="Times New Roman" w:eastAsia="Helvetica Neue" w:hAnsi="Times New Roman" w:cs="Times New Roman"/>
            <w:sz w:val="24"/>
            <w:szCs w:val="24"/>
            <w:highlight w:val="yellow"/>
          </w:rPr>
          <w:lastRenderedPageBreak/>
          <w:delText>genera, and XX families were collected at Boeing Paine Field, and XX</w:delText>
        </w:r>
        <w:r w:rsidR="0096612D" w:rsidDel="001F3F18">
          <w:rPr>
            <w:rFonts w:ascii="Times New Roman" w:eastAsia="Helvetica Neue" w:hAnsi="Times New Roman" w:cs="Times New Roman"/>
            <w:sz w:val="24"/>
            <w:szCs w:val="24"/>
            <w:highlight w:val="yellow"/>
          </w:rPr>
          <w:delText>,XXX</w:delText>
        </w:r>
        <w:r w:rsidR="00B201BC" w:rsidRPr="0096612D" w:rsidDel="001F3F18">
          <w:rPr>
            <w:rFonts w:ascii="Times New Roman" w:eastAsia="Helvetica Neue" w:hAnsi="Times New Roman" w:cs="Times New Roman"/>
            <w:sz w:val="24"/>
            <w:szCs w:val="24"/>
            <w:highlight w:val="yellow"/>
          </w:rPr>
          <w:delText xml:space="preserve"> </w:delText>
        </w:r>
        <w:r w:rsidR="0096612D" w:rsidDel="001F3F18">
          <w:rPr>
            <w:rFonts w:ascii="Times New Roman" w:eastAsia="Helvetica Neue" w:hAnsi="Times New Roman" w:cs="Times New Roman"/>
            <w:sz w:val="24"/>
            <w:szCs w:val="24"/>
            <w:highlight w:val="yellow"/>
          </w:rPr>
          <w:delText>bees</w:delText>
        </w:r>
        <w:r w:rsidR="00B201BC" w:rsidRPr="0096612D" w:rsidDel="001F3F18">
          <w:rPr>
            <w:rFonts w:ascii="Times New Roman" w:eastAsia="Helvetica Neue" w:hAnsi="Times New Roman" w:cs="Times New Roman"/>
            <w:sz w:val="24"/>
            <w:szCs w:val="24"/>
            <w:highlight w:val="yellow"/>
          </w:rPr>
          <w:delText xml:space="preserve"> </w:delText>
        </w:r>
        <w:r w:rsidR="0096612D" w:rsidDel="001F3F18">
          <w:rPr>
            <w:rFonts w:ascii="Times New Roman" w:eastAsia="Helvetica Neue" w:hAnsi="Times New Roman" w:cs="Times New Roman"/>
            <w:sz w:val="24"/>
            <w:szCs w:val="24"/>
            <w:highlight w:val="yellow"/>
          </w:rPr>
          <w:delText>from</w:delText>
        </w:r>
        <w:r w:rsidR="00B201BC" w:rsidRPr="0096612D" w:rsidDel="001F3F18">
          <w:rPr>
            <w:rFonts w:ascii="Times New Roman" w:eastAsia="Helvetica Neue" w:hAnsi="Times New Roman" w:cs="Times New Roman"/>
            <w:sz w:val="24"/>
            <w:szCs w:val="24"/>
            <w:highlight w:val="yellow"/>
          </w:rPr>
          <w:delText xml:space="preserve"> X</w:delText>
        </w:r>
        <w:r w:rsidR="0096612D" w:rsidDel="001F3F18">
          <w:rPr>
            <w:rFonts w:ascii="Times New Roman" w:eastAsia="Helvetica Neue" w:hAnsi="Times New Roman" w:cs="Times New Roman"/>
            <w:sz w:val="24"/>
            <w:szCs w:val="24"/>
            <w:highlight w:val="yellow"/>
          </w:rPr>
          <w:delText>X</w:delText>
        </w:r>
        <w:r w:rsidR="00B201BC" w:rsidRPr="0096612D" w:rsidDel="001F3F18">
          <w:rPr>
            <w:rFonts w:ascii="Times New Roman" w:eastAsia="Helvetica Neue" w:hAnsi="Times New Roman" w:cs="Times New Roman"/>
            <w:sz w:val="24"/>
            <w:szCs w:val="24"/>
            <w:highlight w:val="yellow"/>
          </w:rPr>
          <w:delText>X species, XX genera, and XX families were collected at Seattle City Light.</w:delText>
        </w:r>
        <w:r w:rsidR="00B201BC" w:rsidRPr="0096612D" w:rsidDel="001F3F18">
          <w:rPr>
            <w:rFonts w:ascii="Times New Roman" w:eastAsia="Helvetica Neue" w:hAnsi="Times New Roman" w:cs="Times New Roman"/>
            <w:sz w:val="24"/>
            <w:szCs w:val="24"/>
          </w:rPr>
          <w:delText xml:space="preserve"> </w:delText>
        </w:r>
        <w:r w:rsidR="00B201BC" w:rsidRPr="0096612D" w:rsidDel="001F3F18">
          <w:rPr>
            <w:rFonts w:ascii="Times New Roman" w:hAnsi="Times New Roman" w:cs="Times New Roman"/>
            <w:sz w:val="24"/>
            <w:szCs w:val="24"/>
          </w:rPr>
          <w:delText>We collected a total of</w:delText>
        </w:r>
        <w:r w:rsidR="0096612D" w:rsidDel="001F3F18">
          <w:rPr>
            <w:rFonts w:ascii="Times New Roman" w:hAnsi="Times New Roman" w:cs="Times New Roman"/>
            <w:sz w:val="24"/>
            <w:szCs w:val="24"/>
          </w:rPr>
          <w:delText xml:space="preserve"> 575 </w:delText>
        </w:r>
        <w:r w:rsidR="00B201BC" w:rsidRPr="0096612D" w:rsidDel="001F3F18">
          <w:rPr>
            <w:rFonts w:ascii="Times New Roman" w:hAnsi="Times New Roman" w:cs="Times New Roman"/>
            <w:i/>
            <w:iCs/>
            <w:sz w:val="24"/>
            <w:szCs w:val="24"/>
          </w:rPr>
          <w:delText>Apis mellifera</w:delText>
        </w:r>
        <w:r w:rsidR="00B201BC" w:rsidRPr="0096612D" w:rsidDel="001F3F18">
          <w:rPr>
            <w:rFonts w:ascii="Times New Roman" w:hAnsi="Times New Roman" w:cs="Times New Roman"/>
            <w:sz w:val="24"/>
            <w:szCs w:val="24"/>
          </w:rPr>
          <w:delText>, representing 2.</w:delText>
        </w:r>
        <w:r w:rsidR="0096612D" w:rsidDel="001F3F18">
          <w:rPr>
            <w:rFonts w:ascii="Times New Roman" w:hAnsi="Times New Roman" w:cs="Times New Roman"/>
            <w:sz w:val="24"/>
            <w:szCs w:val="24"/>
          </w:rPr>
          <w:delText>3</w:delText>
        </w:r>
        <w:r w:rsidR="00B201BC" w:rsidRPr="0096612D" w:rsidDel="001F3F18">
          <w:rPr>
            <w:rFonts w:ascii="Times New Roman" w:hAnsi="Times New Roman" w:cs="Times New Roman"/>
            <w:sz w:val="24"/>
            <w:szCs w:val="24"/>
          </w:rPr>
          <w:delText>%</w:delText>
        </w:r>
        <w:r w:rsidR="0096612D" w:rsidDel="001F3F18">
          <w:rPr>
            <w:rFonts w:ascii="Times New Roman" w:hAnsi="Times New Roman" w:cs="Times New Roman"/>
            <w:sz w:val="24"/>
            <w:szCs w:val="24"/>
          </w:rPr>
          <w:delText xml:space="preserve"> of total bees captured, 213 of which were caught in nets.</w:delText>
        </w:r>
      </w:del>
    </w:p>
    <w:p w14:paraId="62666A79" w14:textId="02B603C7" w:rsidR="006F4AD8" w:rsidRDefault="00AC5CDC" w:rsidP="006F4AD8">
      <w:pPr>
        <w:pBdr>
          <w:top w:val="nil"/>
          <w:left w:val="nil"/>
          <w:bottom w:val="nil"/>
          <w:right w:val="nil"/>
          <w:between w:val="nil"/>
        </w:pBdr>
        <w:spacing w:line="480" w:lineRule="auto"/>
        <w:ind w:firstLine="540"/>
        <w:contextualSpacing/>
        <w:rPr>
          <w:rFonts w:eastAsia="Helvetica Neue"/>
          <w:color w:val="000000"/>
        </w:rPr>
      </w:pPr>
      <w:ins w:id="52" w:author="Anderson, Riley Morgan" w:date="2024-12-11T21:37:00Z" w16du:dateUtc="2024-12-12T02:37:00Z">
        <w:r w:rsidRPr="00614E5E">
          <w:rPr>
            <w:rPrChange w:id="53" w:author="Anderson, Riley Morgan" w:date="2024-12-11T22:02:00Z" w16du:dateUtc="2024-12-12T03:02:00Z">
              <w:rPr>
                <w:rFonts w:ascii="Calibri" w:hAnsi="Calibri" w:cs="Calibri"/>
                <w:sz w:val="22"/>
                <w:szCs w:val="22"/>
              </w:rPr>
            </w:rPrChange>
          </w:rPr>
          <w:t xml:space="preserve">Our species accumulation curves did not reach asymptotes, suggesting that the 118 confirmed species </w:t>
        </w:r>
        <w:proofErr w:type="gramStart"/>
        <w:r w:rsidRPr="00614E5E">
          <w:rPr>
            <w:rPrChange w:id="54" w:author="Anderson, Riley Morgan" w:date="2024-12-11T22:02:00Z" w16du:dateUtc="2024-12-12T03:02:00Z">
              <w:rPr>
                <w:rFonts w:ascii="Calibri" w:hAnsi="Calibri" w:cs="Calibri"/>
                <w:sz w:val="22"/>
                <w:szCs w:val="22"/>
              </w:rPr>
            </w:rPrChange>
          </w:rPr>
          <w:t>is</w:t>
        </w:r>
        <w:proofErr w:type="gramEnd"/>
        <w:r w:rsidRPr="00614E5E">
          <w:rPr>
            <w:rPrChange w:id="55" w:author="Anderson, Riley Morgan" w:date="2024-12-11T22:02:00Z" w16du:dateUtc="2024-12-12T03:02:00Z">
              <w:rPr>
                <w:rFonts w:ascii="Calibri" w:hAnsi="Calibri" w:cs="Calibri"/>
                <w:sz w:val="22"/>
                <w:szCs w:val="22"/>
              </w:rPr>
            </w:rPrChange>
          </w:rPr>
          <w:t xml:space="preserve"> likely an underestimate of the true richness across the three sites (Figure X). Chao richness estimation </w:t>
        </w:r>
      </w:ins>
      <w:ins w:id="56" w:author="Anderson, Riley Morgan" w:date="2024-12-11T21:38:00Z" w16du:dateUtc="2024-12-12T02:38:00Z">
        <w:r w:rsidRPr="00614E5E">
          <w:rPr>
            <w:rPrChange w:id="57" w:author="Anderson, Riley Morgan" w:date="2024-12-11T22:02:00Z" w16du:dateUtc="2024-12-12T03:02:00Z">
              <w:rPr>
                <w:rFonts w:ascii="Calibri" w:hAnsi="Calibri" w:cs="Calibri"/>
                <w:sz w:val="22"/>
                <w:szCs w:val="22"/>
              </w:rPr>
            </w:rPrChange>
          </w:rPr>
          <w:t>suggests</w:t>
        </w:r>
      </w:ins>
      <w:ins w:id="58" w:author="Anderson, Riley Morgan" w:date="2024-12-11T21:37:00Z" w16du:dateUtc="2024-12-12T02:37:00Z">
        <w:r w:rsidRPr="00614E5E">
          <w:rPr>
            <w:rPrChange w:id="59" w:author="Anderson, Riley Morgan" w:date="2024-12-11T22:02:00Z" w16du:dateUtc="2024-12-12T03:02:00Z">
              <w:rPr>
                <w:rFonts w:ascii="Calibri" w:hAnsi="Calibri" w:cs="Calibri"/>
                <w:sz w:val="22"/>
                <w:szCs w:val="22"/>
              </w:rPr>
            </w:rPrChange>
          </w:rPr>
          <w:t xml:space="preserve"> the </w:t>
        </w:r>
      </w:ins>
      <w:ins w:id="60" w:author="Anderson, Riley Morgan" w:date="2024-12-11T21:38:00Z" w16du:dateUtc="2024-12-12T02:38:00Z">
        <w:r w:rsidRPr="00614E5E">
          <w:rPr>
            <w:rPrChange w:id="61" w:author="Anderson, Riley Morgan" w:date="2024-12-11T22:02:00Z" w16du:dateUtc="2024-12-12T03:02:00Z">
              <w:rPr>
                <w:rFonts w:ascii="Calibri" w:hAnsi="Calibri" w:cs="Calibri"/>
                <w:sz w:val="22"/>
                <w:szCs w:val="22"/>
              </w:rPr>
            </w:rPrChange>
          </w:rPr>
          <w:t>minimum</w:t>
        </w:r>
      </w:ins>
      <w:ins w:id="62" w:author="Anderson, Riley Morgan" w:date="2024-12-11T21:37:00Z" w16du:dateUtc="2024-12-12T02:37:00Z">
        <w:r w:rsidRPr="00614E5E">
          <w:rPr>
            <w:rPrChange w:id="63" w:author="Anderson, Riley Morgan" w:date="2024-12-11T22:02:00Z" w16du:dateUtc="2024-12-12T03:02:00Z">
              <w:rPr>
                <w:rFonts w:ascii="Calibri" w:hAnsi="Calibri" w:cs="Calibri"/>
                <w:sz w:val="22"/>
                <w:szCs w:val="22"/>
              </w:rPr>
            </w:rPrChange>
          </w:rPr>
          <w:t xml:space="preserve"> richness across all sites and years </w:t>
        </w:r>
      </w:ins>
      <w:ins w:id="64" w:author="Anderson, Riley Morgan" w:date="2024-12-11T21:39:00Z" w16du:dateUtc="2024-12-12T02:39:00Z">
        <w:r w:rsidRPr="00614E5E">
          <w:rPr>
            <w:rPrChange w:id="65" w:author="Anderson, Riley Morgan" w:date="2024-12-11T22:02:00Z" w16du:dateUtc="2024-12-12T03:02:00Z">
              <w:rPr>
                <w:rFonts w:ascii="Calibri" w:hAnsi="Calibri" w:cs="Calibri"/>
                <w:sz w:val="22"/>
                <w:szCs w:val="22"/>
              </w:rPr>
            </w:rPrChange>
          </w:rPr>
          <w:t>is</w:t>
        </w:r>
      </w:ins>
      <w:ins w:id="66" w:author="Anderson, Riley Morgan" w:date="2024-12-11T21:37:00Z" w16du:dateUtc="2024-12-12T02:37:00Z">
        <w:r w:rsidRPr="00614E5E">
          <w:rPr>
            <w:rPrChange w:id="67" w:author="Anderson, Riley Morgan" w:date="2024-12-11T22:02:00Z" w16du:dateUtc="2024-12-12T03:02:00Z">
              <w:rPr>
                <w:rFonts w:ascii="Calibri" w:hAnsi="Calibri" w:cs="Calibri"/>
                <w:sz w:val="22"/>
                <w:szCs w:val="22"/>
              </w:rPr>
            </w:rPrChange>
          </w:rPr>
          <w:t xml:space="preserve"> 139 species (using trap and net collected records). Using only trap records, Chao richness was estimated at 124 species. Chao richness for the individual sites, POS, </w:t>
        </w:r>
      </w:ins>
      <w:ins w:id="68" w:author="Anderson, Riley Morgan" w:date="2024-12-11T21:40:00Z" w16du:dateUtc="2024-12-12T02:40:00Z">
        <w:r w:rsidRPr="00614E5E">
          <w:rPr>
            <w:rPrChange w:id="69" w:author="Anderson, Riley Morgan" w:date="2024-12-11T22:02:00Z" w16du:dateUtc="2024-12-12T03:02:00Z">
              <w:rPr>
                <w:rFonts w:ascii="Calibri" w:hAnsi="Calibri" w:cs="Calibri"/>
                <w:sz w:val="22"/>
                <w:szCs w:val="22"/>
              </w:rPr>
            </w:rPrChange>
          </w:rPr>
          <w:t>BPF</w:t>
        </w:r>
      </w:ins>
      <w:ins w:id="70" w:author="Anderson, Riley Morgan" w:date="2024-12-11T21:37:00Z" w16du:dateUtc="2024-12-12T02:37:00Z">
        <w:r w:rsidRPr="00614E5E">
          <w:rPr>
            <w:rPrChange w:id="71" w:author="Anderson, Riley Morgan" w:date="2024-12-11T22:02:00Z" w16du:dateUtc="2024-12-12T03:02:00Z">
              <w:rPr>
                <w:rFonts w:ascii="Calibri" w:hAnsi="Calibri" w:cs="Calibri"/>
                <w:sz w:val="22"/>
                <w:szCs w:val="22"/>
              </w:rPr>
            </w:rPrChange>
          </w:rPr>
          <w:t xml:space="preserve">, and </w:t>
        </w:r>
      </w:ins>
      <w:ins w:id="72" w:author="Anderson, Riley Morgan" w:date="2024-12-11T21:40:00Z" w16du:dateUtc="2024-12-12T02:40:00Z">
        <w:r w:rsidRPr="00614E5E">
          <w:rPr>
            <w:rPrChange w:id="73" w:author="Anderson, Riley Morgan" w:date="2024-12-11T22:02:00Z" w16du:dateUtc="2024-12-12T03:02:00Z">
              <w:rPr>
                <w:rFonts w:ascii="Calibri" w:hAnsi="Calibri" w:cs="Calibri"/>
                <w:sz w:val="22"/>
                <w:szCs w:val="22"/>
              </w:rPr>
            </w:rPrChange>
          </w:rPr>
          <w:t>SCL</w:t>
        </w:r>
      </w:ins>
      <w:ins w:id="74" w:author="Anderson, Riley Morgan" w:date="2024-12-11T21:37:00Z" w16du:dateUtc="2024-12-12T02:37:00Z">
        <w:r w:rsidRPr="00614E5E">
          <w:rPr>
            <w:rPrChange w:id="75" w:author="Anderson, Riley Morgan" w:date="2024-12-11T22:02:00Z" w16du:dateUtc="2024-12-12T03:02:00Z">
              <w:rPr>
                <w:rFonts w:ascii="Calibri" w:hAnsi="Calibri" w:cs="Calibri"/>
                <w:sz w:val="22"/>
                <w:szCs w:val="22"/>
              </w:rPr>
            </w:rPrChange>
          </w:rPr>
          <w:t xml:space="preserve"> was estimated using trap records only at 115, </w:t>
        </w:r>
      </w:ins>
      <w:ins w:id="76" w:author="Anderson, Riley Morgan" w:date="2024-12-11T21:40:00Z" w16du:dateUtc="2024-12-12T02:40:00Z">
        <w:r w:rsidRPr="00614E5E">
          <w:rPr>
            <w:rPrChange w:id="77" w:author="Anderson, Riley Morgan" w:date="2024-12-11T22:02:00Z" w16du:dateUtc="2024-12-12T03:02:00Z">
              <w:rPr>
                <w:rFonts w:ascii="Calibri" w:hAnsi="Calibri" w:cs="Calibri"/>
                <w:sz w:val="22"/>
                <w:szCs w:val="22"/>
              </w:rPr>
            </w:rPrChange>
          </w:rPr>
          <w:t>80</w:t>
        </w:r>
      </w:ins>
      <w:ins w:id="78" w:author="Anderson, Riley Morgan" w:date="2024-12-11T21:37:00Z" w16du:dateUtc="2024-12-12T02:37:00Z">
        <w:r w:rsidRPr="00614E5E">
          <w:rPr>
            <w:rPrChange w:id="79" w:author="Anderson, Riley Morgan" w:date="2024-12-11T22:02:00Z" w16du:dateUtc="2024-12-12T03:02:00Z">
              <w:rPr>
                <w:rFonts w:ascii="Calibri" w:hAnsi="Calibri" w:cs="Calibri"/>
                <w:sz w:val="22"/>
                <w:szCs w:val="22"/>
              </w:rPr>
            </w:rPrChange>
          </w:rPr>
          <w:t xml:space="preserve">, and </w:t>
        </w:r>
      </w:ins>
      <w:ins w:id="80" w:author="Anderson, Riley Morgan" w:date="2024-12-11T21:40:00Z" w16du:dateUtc="2024-12-12T02:40:00Z">
        <w:r w:rsidRPr="00614E5E">
          <w:rPr>
            <w:rPrChange w:id="81" w:author="Anderson, Riley Morgan" w:date="2024-12-11T22:02:00Z" w16du:dateUtc="2024-12-12T03:02:00Z">
              <w:rPr>
                <w:rFonts w:ascii="Calibri" w:hAnsi="Calibri" w:cs="Calibri"/>
                <w:sz w:val="22"/>
                <w:szCs w:val="22"/>
              </w:rPr>
            </w:rPrChange>
          </w:rPr>
          <w:t>92</w:t>
        </w:r>
      </w:ins>
      <w:ins w:id="82" w:author="Anderson, Riley Morgan" w:date="2024-12-11T21:37:00Z" w16du:dateUtc="2024-12-12T02:37:00Z">
        <w:r w:rsidRPr="00614E5E">
          <w:rPr>
            <w:rPrChange w:id="83" w:author="Anderson, Riley Morgan" w:date="2024-12-11T22:02:00Z" w16du:dateUtc="2024-12-12T03:02:00Z">
              <w:rPr>
                <w:rFonts w:ascii="Calibri" w:hAnsi="Calibri" w:cs="Calibri"/>
                <w:sz w:val="22"/>
                <w:szCs w:val="22"/>
              </w:rPr>
            </w:rPrChange>
          </w:rPr>
          <w:t xml:space="preserve"> species, respectively</w:t>
        </w:r>
      </w:ins>
      <w:ins w:id="84" w:author="Anderson, Riley Morgan" w:date="2024-12-11T21:40:00Z" w16du:dateUtc="2024-12-12T02:40:00Z">
        <w:r w:rsidRPr="00614E5E">
          <w:rPr>
            <w:rPrChange w:id="85" w:author="Anderson, Riley Morgan" w:date="2024-12-11T22:02:00Z" w16du:dateUtc="2024-12-12T03:02:00Z">
              <w:rPr>
                <w:rFonts w:ascii="Calibri" w:hAnsi="Calibri" w:cs="Calibri"/>
                <w:sz w:val="22"/>
                <w:szCs w:val="22"/>
              </w:rPr>
            </w:rPrChange>
          </w:rPr>
          <w:t xml:space="preserve"> (Fig. </w:t>
        </w:r>
      </w:ins>
      <w:ins w:id="86" w:author="Anderson, Riley Morgan" w:date="2024-12-11T21:41:00Z" w16du:dateUtc="2024-12-12T02:41:00Z">
        <w:r w:rsidRPr="00614E5E">
          <w:rPr>
            <w:rPrChange w:id="87" w:author="Anderson, Riley Morgan" w:date="2024-12-11T22:02:00Z" w16du:dateUtc="2024-12-12T03:02:00Z">
              <w:rPr>
                <w:rFonts w:ascii="Calibri" w:hAnsi="Calibri" w:cs="Calibri"/>
                <w:sz w:val="22"/>
                <w:szCs w:val="22"/>
              </w:rPr>
            </w:rPrChange>
          </w:rPr>
          <w:t>1A)</w:t>
        </w:r>
      </w:ins>
      <w:ins w:id="88" w:author="Anderson, Riley Morgan" w:date="2024-12-11T21:37:00Z" w16du:dateUtc="2024-12-12T02:37:00Z">
        <w:r w:rsidRPr="00614E5E">
          <w:rPr>
            <w:rPrChange w:id="89" w:author="Anderson, Riley Morgan" w:date="2024-12-11T22:02:00Z" w16du:dateUtc="2024-12-12T03:02:00Z">
              <w:rPr>
                <w:rFonts w:ascii="Calibri" w:hAnsi="Calibri" w:cs="Calibri"/>
                <w:sz w:val="22"/>
                <w:szCs w:val="22"/>
              </w:rPr>
            </w:rPrChange>
          </w:rPr>
          <w:t>.</w:t>
        </w:r>
      </w:ins>
      <w:ins w:id="90" w:author="Anderson, Riley Morgan" w:date="2024-12-11T21:41:00Z" w16du:dateUtc="2024-12-12T02:41:00Z">
        <w:r>
          <w:rPr>
            <w:rFonts w:ascii="Calibri" w:hAnsi="Calibri" w:cs="Calibri"/>
            <w:sz w:val="22"/>
            <w:szCs w:val="22"/>
          </w:rPr>
          <w:t xml:space="preserve"> </w:t>
        </w:r>
      </w:ins>
      <w:del w:id="91" w:author="Anderson, Riley Morgan" w:date="2024-12-11T21:37:00Z" w16du:dateUtc="2024-12-12T02:37:00Z">
        <w:r w:rsidR="00B201BC" w:rsidRPr="0096612D" w:rsidDel="00AC5CDC">
          <w:rPr>
            <w:rFonts w:eastAsia="Helvetica Neue"/>
            <w:color w:val="000000"/>
          </w:rPr>
          <w:delText>Each site had a similar species accumulation curves, with total species captured increasing with the total number of sampl</w:delText>
        </w:r>
        <w:r w:rsidR="0096612D" w:rsidDel="00AC5CDC">
          <w:rPr>
            <w:rFonts w:eastAsia="Helvetica Neue"/>
            <w:color w:val="000000"/>
          </w:rPr>
          <w:delText>es</w:delText>
        </w:r>
        <w:r w:rsidR="00B201BC" w:rsidRPr="0096612D" w:rsidDel="00AC5CDC">
          <w:rPr>
            <w:rFonts w:eastAsia="Helvetica Neue"/>
            <w:color w:val="000000"/>
          </w:rPr>
          <w:delText xml:space="preserve"> in similar ways across sites (Fig. </w:delText>
        </w:r>
      </w:del>
      <w:del w:id="92" w:author="Anderson, Riley Morgan" w:date="2024-12-11T21:40:00Z" w16du:dateUtc="2024-12-12T02:40:00Z">
        <w:r w:rsidR="00B201BC" w:rsidRPr="0096612D" w:rsidDel="00AC5CDC">
          <w:rPr>
            <w:rFonts w:eastAsia="Helvetica Neue"/>
            <w:color w:val="000000"/>
          </w:rPr>
          <w:delText>1A).</w:delText>
        </w:r>
      </w:del>
      <w:r w:rsidR="00B201BC" w:rsidRPr="0096612D">
        <w:rPr>
          <w:rFonts w:eastAsia="Helvetica Neue"/>
          <w:color w:val="000000"/>
        </w:rPr>
        <w:t xml:space="preserve"> Within individual years, each site had between 15 and 40 unique species, with an estimated Chao richness </w:t>
      </w:r>
      <w:r w:rsidR="0096612D">
        <w:rPr>
          <w:rFonts w:eastAsia="Helvetica Neue"/>
          <w:color w:val="000000"/>
        </w:rPr>
        <w:t xml:space="preserve">estimated at between </w:t>
      </w:r>
      <w:r w:rsidR="00B201BC" w:rsidRPr="0096612D">
        <w:rPr>
          <w:rFonts w:eastAsia="Helvetica Neue"/>
          <w:color w:val="000000"/>
        </w:rPr>
        <w:t xml:space="preserve">35 and 70 species (Fig. 1B). These estimates suggest that in any year we likely captured between 30 and 70% of the total species present at each site. Our results also suggest that not all species were present in every year, and that only by collecting over multiple years did we gain a better estimate of the </w:t>
      </w:r>
      <w:r w:rsidR="0096612D">
        <w:rPr>
          <w:rFonts w:eastAsia="Helvetica Neue"/>
          <w:color w:val="000000"/>
        </w:rPr>
        <w:t xml:space="preserve">total </w:t>
      </w:r>
      <w:r w:rsidR="00B201BC" w:rsidRPr="0096612D">
        <w:rPr>
          <w:rFonts w:eastAsia="Helvetica Neue"/>
          <w:color w:val="000000"/>
        </w:rPr>
        <w:t>diversity of the bee community</w:t>
      </w:r>
      <w:r w:rsidR="00126D40">
        <w:rPr>
          <w:rFonts w:eastAsia="Helvetica Neue"/>
          <w:color w:val="000000"/>
        </w:rPr>
        <w:t xml:space="preserve"> (Fig. 1).</w:t>
      </w:r>
    </w:p>
    <w:p w14:paraId="27114106" w14:textId="683DCEF2" w:rsidR="00126D40" w:rsidDel="00B4286B" w:rsidRDefault="00126D40" w:rsidP="00B4286B">
      <w:pPr>
        <w:pBdr>
          <w:top w:val="nil"/>
          <w:left w:val="nil"/>
          <w:bottom w:val="nil"/>
          <w:right w:val="nil"/>
          <w:between w:val="nil"/>
        </w:pBdr>
        <w:spacing w:line="480" w:lineRule="auto"/>
        <w:ind w:firstLine="540"/>
        <w:contextualSpacing/>
        <w:rPr>
          <w:del w:id="93" w:author="Anderson, Riley Morgan" w:date="2024-12-11T18:33:00Z" w16du:dateUtc="2024-12-11T23:33:00Z"/>
          <w:rFonts w:eastAsia="Helvetica Neue"/>
          <w:color w:val="000000"/>
        </w:rPr>
      </w:pPr>
      <w:r>
        <w:rPr>
          <w:rFonts w:eastAsia="Helvetica Neue"/>
          <w:color w:val="000000"/>
        </w:rPr>
        <w:t xml:space="preserve">Across all sites and years, the distribution of specimens across taxa was highly uneven, with </w:t>
      </w:r>
      <w:ins w:id="94" w:author="Anderson, Riley Morgan" w:date="2024-12-11T18:29:00Z" w16du:dateUtc="2024-12-11T23:29:00Z">
        <w:r w:rsidR="00037935">
          <w:rPr>
            <w:rFonts w:eastAsia="Helvetica Neue"/>
            <w:color w:val="000000"/>
          </w:rPr>
          <w:t>47.01</w:t>
        </w:r>
      </w:ins>
      <w:del w:id="95" w:author="Anderson, Riley Morgan" w:date="2024-12-11T18:29:00Z" w16du:dateUtc="2024-12-11T23:29:00Z">
        <w:r w:rsidDel="00037935">
          <w:rPr>
            <w:rFonts w:eastAsia="Helvetica Neue"/>
            <w:color w:val="000000"/>
          </w:rPr>
          <w:delText>nearly 50</w:delText>
        </w:r>
      </w:del>
      <w:r>
        <w:rPr>
          <w:rFonts w:eastAsia="Helvetica Neue"/>
          <w:color w:val="000000"/>
        </w:rPr>
        <w:t>% of total individuals in the genus Halictus (Fig. 2A). However, this may reflect greater sampling effort at Port of Seattle, where Halictus was dominant (Fig. 2</w:t>
      </w:r>
      <w:ins w:id="96" w:author="Anderson, Riley Morgan" w:date="2024-12-11T18:19:00Z" w16du:dateUtc="2024-12-11T23:19:00Z">
        <w:r w:rsidR="00037935">
          <w:rPr>
            <w:rFonts w:eastAsia="Helvetica Neue"/>
            <w:color w:val="000000"/>
          </w:rPr>
          <w:t>D</w:t>
        </w:r>
      </w:ins>
      <w:del w:id="97" w:author="Anderson, Riley Morgan" w:date="2024-12-11T18:19:00Z" w16du:dateUtc="2024-12-11T23:19:00Z">
        <w:r w:rsidDel="00037935">
          <w:rPr>
            <w:rFonts w:eastAsia="Helvetica Neue"/>
            <w:color w:val="000000"/>
          </w:rPr>
          <w:delText>B</w:delText>
        </w:r>
      </w:del>
      <w:r>
        <w:rPr>
          <w:rFonts w:eastAsia="Helvetica Neue"/>
          <w:color w:val="000000"/>
        </w:rPr>
        <w:t xml:space="preserve">), compared to the </w:t>
      </w:r>
      <w:del w:id="98" w:author="Anderson, Riley Morgan" w:date="2024-12-11T18:31:00Z" w16du:dateUtc="2024-12-11T23:31:00Z">
        <w:r w:rsidDel="00B4286B">
          <w:rPr>
            <w:rFonts w:eastAsia="Helvetica Neue"/>
            <w:color w:val="000000"/>
          </w:rPr>
          <w:delText xml:space="preserve">Seattle City Light and </w:delText>
        </w:r>
      </w:del>
      <w:r>
        <w:rPr>
          <w:rFonts w:eastAsia="Helvetica Neue"/>
          <w:color w:val="000000"/>
        </w:rPr>
        <w:t xml:space="preserve">Boeing Paine Field </w:t>
      </w:r>
      <w:ins w:id="99" w:author="Anderson, Riley Morgan" w:date="2024-12-11T18:31:00Z" w16du:dateUtc="2024-12-11T23:31:00Z">
        <w:r w:rsidR="00B4286B">
          <w:rPr>
            <w:rFonts w:eastAsia="Helvetica Neue"/>
            <w:color w:val="000000"/>
          </w:rPr>
          <w:t xml:space="preserve">and Seattle City Light </w:t>
        </w:r>
      </w:ins>
      <w:del w:id="100" w:author="Anderson, Riley Morgan" w:date="2024-12-11T18:31:00Z" w16du:dateUtc="2024-12-11T23:31:00Z">
        <w:r w:rsidDel="00B4286B">
          <w:rPr>
            <w:rFonts w:eastAsia="Helvetica Neue"/>
            <w:color w:val="000000"/>
          </w:rPr>
          <w:delText>S</w:delText>
        </w:r>
      </w:del>
      <w:ins w:id="101" w:author="Anderson, Riley Morgan" w:date="2024-12-11T18:31:00Z" w16du:dateUtc="2024-12-11T23:31:00Z">
        <w:r w:rsidR="00B4286B">
          <w:rPr>
            <w:rFonts w:eastAsia="Helvetica Neue"/>
            <w:color w:val="000000"/>
          </w:rPr>
          <w:t>s</w:t>
        </w:r>
      </w:ins>
      <w:r>
        <w:rPr>
          <w:rFonts w:eastAsia="Helvetica Neue"/>
          <w:color w:val="000000"/>
        </w:rPr>
        <w:t>ites, where Bombus was the most common taxa</w:t>
      </w:r>
      <w:ins w:id="102" w:author="Anderson, Riley Morgan" w:date="2024-12-11T18:29:00Z" w16du:dateUtc="2024-12-11T23:29:00Z">
        <w:r w:rsidR="00B4286B">
          <w:rPr>
            <w:rFonts w:eastAsia="Helvetica Neue"/>
            <w:color w:val="000000"/>
          </w:rPr>
          <w:t xml:space="preserve"> (</w:t>
        </w:r>
      </w:ins>
      <w:ins w:id="103" w:author="Anderson, Riley Morgan" w:date="2024-12-11T18:30:00Z" w16du:dateUtc="2024-12-11T23:30:00Z">
        <w:r w:rsidR="00B4286B">
          <w:rPr>
            <w:rFonts w:eastAsia="Helvetica Neue"/>
            <w:color w:val="000000"/>
          </w:rPr>
          <w:t>42.80%</w:t>
        </w:r>
      </w:ins>
      <w:ins w:id="104" w:author="Anderson, Riley Morgan" w:date="2024-12-11T18:31:00Z" w16du:dateUtc="2024-12-11T23:31:00Z">
        <w:r w:rsidR="00B4286B">
          <w:rPr>
            <w:rFonts w:eastAsia="Helvetica Neue"/>
            <w:color w:val="000000"/>
          </w:rPr>
          <w:t xml:space="preserve"> &amp; 26.10%</w:t>
        </w:r>
      </w:ins>
      <w:ins w:id="105" w:author="Anderson, Riley Morgan" w:date="2024-12-11T18:30:00Z" w16du:dateUtc="2024-12-11T23:30:00Z">
        <w:r w:rsidR="00B4286B">
          <w:rPr>
            <w:rFonts w:eastAsia="Helvetica Neue"/>
            <w:color w:val="000000"/>
          </w:rPr>
          <w:t>, respectively)</w:t>
        </w:r>
      </w:ins>
      <w:r>
        <w:rPr>
          <w:rFonts w:eastAsia="Helvetica Neue"/>
          <w:color w:val="000000"/>
        </w:rPr>
        <w:t xml:space="preserve"> (Figs. 2</w:t>
      </w:r>
      <w:ins w:id="106" w:author="Anderson, Riley Morgan" w:date="2024-12-11T18:20:00Z" w16du:dateUtc="2024-12-11T23:20:00Z">
        <w:r w:rsidR="00037935">
          <w:rPr>
            <w:rFonts w:eastAsia="Helvetica Neue"/>
            <w:color w:val="000000"/>
          </w:rPr>
          <w:t>E</w:t>
        </w:r>
      </w:ins>
      <w:del w:id="107" w:author="Anderson, Riley Morgan" w:date="2024-12-11T18:20:00Z" w16du:dateUtc="2024-12-11T23:20:00Z">
        <w:r w:rsidDel="00037935">
          <w:rPr>
            <w:rFonts w:eastAsia="Helvetica Neue"/>
            <w:color w:val="000000"/>
          </w:rPr>
          <w:delText>C</w:delText>
        </w:r>
      </w:del>
      <w:r>
        <w:rPr>
          <w:rFonts w:eastAsia="Helvetica Neue"/>
          <w:color w:val="000000"/>
        </w:rPr>
        <w:t>, 2</w:t>
      </w:r>
      <w:del w:id="108" w:author="Anderson, Riley Morgan" w:date="2024-12-11T18:20:00Z" w16du:dateUtc="2024-12-11T23:20:00Z">
        <w:r w:rsidDel="00037935">
          <w:rPr>
            <w:rFonts w:eastAsia="Helvetica Neue"/>
            <w:color w:val="000000"/>
          </w:rPr>
          <w:delText>D</w:delText>
        </w:r>
      </w:del>
      <w:ins w:id="109" w:author="Anderson, Riley Morgan" w:date="2024-12-11T18:20:00Z" w16du:dateUtc="2024-12-11T23:20:00Z">
        <w:r w:rsidR="00037935">
          <w:rPr>
            <w:rFonts w:eastAsia="Helvetica Neue"/>
            <w:color w:val="000000"/>
          </w:rPr>
          <w:t>F</w:t>
        </w:r>
      </w:ins>
      <w:r>
        <w:rPr>
          <w:rFonts w:eastAsia="Helvetica Neue"/>
          <w:color w:val="000000"/>
        </w:rPr>
        <w:t>). The bias towards Halictus was more notable in specimens from traps (Fig. 2</w:t>
      </w:r>
      <w:ins w:id="110" w:author="Anderson, Riley Morgan" w:date="2024-12-11T18:20:00Z" w16du:dateUtc="2024-12-11T23:20:00Z">
        <w:r w:rsidR="00037935">
          <w:rPr>
            <w:rFonts w:eastAsia="Helvetica Neue"/>
            <w:color w:val="000000"/>
          </w:rPr>
          <w:t>B</w:t>
        </w:r>
      </w:ins>
      <w:del w:id="111" w:author="Anderson, Riley Morgan" w:date="2024-12-11T18:20:00Z" w16du:dateUtc="2024-12-11T23:20:00Z">
        <w:r w:rsidDel="00037935">
          <w:rPr>
            <w:rFonts w:eastAsia="Helvetica Neue"/>
            <w:color w:val="000000"/>
          </w:rPr>
          <w:delText>E</w:delText>
        </w:r>
      </w:del>
      <w:r>
        <w:rPr>
          <w:rFonts w:eastAsia="Helvetica Neue"/>
          <w:color w:val="000000"/>
        </w:rPr>
        <w:t>) than nets, which had a more even distribution across genera (Fig. 2</w:t>
      </w:r>
      <w:ins w:id="112" w:author="Anderson, Riley Morgan" w:date="2024-12-11T18:20:00Z" w16du:dateUtc="2024-12-11T23:20:00Z">
        <w:r w:rsidR="00037935">
          <w:rPr>
            <w:rFonts w:eastAsia="Helvetica Neue"/>
            <w:color w:val="000000"/>
          </w:rPr>
          <w:t>C</w:t>
        </w:r>
      </w:ins>
      <w:del w:id="113" w:author="Anderson, Riley Morgan" w:date="2024-12-11T18:20:00Z" w16du:dateUtc="2024-12-11T23:20:00Z">
        <w:r w:rsidDel="00037935">
          <w:rPr>
            <w:rFonts w:eastAsia="Helvetica Neue"/>
            <w:color w:val="000000"/>
          </w:rPr>
          <w:delText>F</w:delText>
        </w:r>
      </w:del>
      <w:r>
        <w:rPr>
          <w:rFonts w:eastAsia="Helvetica Neue"/>
          <w:color w:val="000000"/>
        </w:rPr>
        <w:t xml:space="preserve">). </w:t>
      </w:r>
      <w:ins w:id="114" w:author="Anderson, Riley Morgan" w:date="2024-12-11T18:25:00Z" w16du:dateUtc="2024-12-11T23:25:00Z">
        <w:r w:rsidR="00037935">
          <w:rPr>
            <w:rFonts w:eastAsia="Helvetica Neue"/>
            <w:color w:val="000000"/>
          </w:rPr>
          <w:t>Although</w:t>
        </w:r>
      </w:ins>
      <w:del w:id="115" w:author="Anderson, Riley Morgan" w:date="2024-12-11T18:25:00Z" w16du:dateUtc="2024-12-11T23:25:00Z">
        <w:r w:rsidDel="00037935">
          <w:rPr>
            <w:rFonts w:eastAsia="Helvetica Neue"/>
            <w:color w:val="000000"/>
          </w:rPr>
          <w:delText>Despite</w:delText>
        </w:r>
      </w:del>
      <w:r>
        <w:rPr>
          <w:rFonts w:eastAsia="Helvetica Neue"/>
          <w:color w:val="000000"/>
        </w:rPr>
        <w:t xml:space="preserve"> </w:t>
      </w:r>
      <w:ins w:id="116" w:author="Anderson, Riley Morgan" w:date="2024-12-11T18:24:00Z" w16du:dateUtc="2024-12-11T23:24:00Z">
        <w:r w:rsidR="00037935">
          <w:rPr>
            <w:rFonts w:eastAsia="Helvetica Neue"/>
            <w:color w:val="000000"/>
          </w:rPr>
          <w:t xml:space="preserve">Halictus and Bombus </w:t>
        </w:r>
        <w:r w:rsidR="00037935">
          <w:rPr>
            <w:rFonts w:eastAsia="Helvetica Neue"/>
            <w:color w:val="000000"/>
          </w:rPr>
          <w:lastRenderedPageBreak/>
          <w:t>account</w:t>
        </w:r>
      </w:ins>
      <w:ins w:id="117" w:author="Anderson, Riley Morgan" w:date="2024-12-11T18:25:00Z" w16du:dateUtc="2024-12-11T23:25:00Z">
        <w:r w:rsidR="00037935">
          <w:rPr>
            <w:rFonts w:eastAsia="Helvetica Neue"/>
            <w:color w:val="000000"/>
          </w:rPr>
          <w:t>ed</w:t>
        </w:r>
      </w:ins>
      <w:ins w:id="118" w:author="Anderson, Riley Morgan" w:date="2024-12-11T18:24:00Z" w16du:dateUtc="2024-12-11T23:24:00Z">
        <w:r w:rsidR="00037935">
          <w:rPr>
            <w:rFonts w:eastAsia="Helvetica Neue"/>
            <w:color w:val="000000"/>
          </w:rPr>
          <w:t xml:space="preserve"> for the</w:t>
        </w:r>
      </w:ins>
      <w:ins w:id="119" w:author="Anderson, Riley Morgan" w:date="2024-12-11T18:25:00Z" w16du:dateUtc="2024-12-11T23:25:00Z">
        <w:r w:rsidR="00037935">
          <w:rPr>
            <w:rFonts w:eastAsia="Helvetica Neue"/>
            <w:color w:val="000000"/>
          </w:rPr>
          <w:t xml:space="preserve"> greatest abundance, Lasioglossum, Andrena, Osmia, and Megachi</w:t>
        </w:r>
      </w:ins>
      <w:ins w:id="120" w:author="Anderson, Riley Morgan" w:date="2024-12-11T18:26:00Z" w16du:dateUtc="2024-12-11T23:26:00Z">
        <w:r w:rsidR="00037935">
          <w:rPr>
            <w:rFonts w:eastAsia="Helvetica Neue"/>
            <w:color w:val="000000"/>
          </w:rPr>
          <w:t>le were far more specios</w:t>
        </w:r>
      </w:ins>
      <w:ins w:id="121" w:author="Anderson, Riley Morgan" w:date="2024-12-11T18:27:00Z" w16du:dateUtc="2024-12-11T23:27:00Z">
        <w:r w:rsidR="00037935">
          <w:rPr>
            <w:rFonts w:eastAsia="Helvetica Neue"/>
            <w:color w:val="000000"/>
          </w:rPr>
          <w:t xml:space="preserve">e </w:t>
        </w:r>
      </w:ins>
      <w:del w:id="122" w:author="Anderson, Riley Morgan" w:date="2024-12-11T18:27:00Z" w16du:dateUtc="2024-12-11T23:27:00Z">
        <w:r w:rsidDel="00037935">
          <w:rPr>
            <w:rFonts w:eastAsia="Helvetica Neue"/>
            <w:color w:val="000000"/>
          </w:rPr>
          <w:delText xml:space="preserve">variation in the number of individuals, the most total species were found in the genera Lasioglossum, Andrena, Osmia, Megachile, and Bombus </w:delText>
        </w:r>
      </w:del>
      <w:r>
        <w:rPr>
          <w:rFonts w:eastAsia="Helvetica Neue"/>
          <w:color w:val="000000"/>
        </w:rPr>
        <w:t xml:space="preserve">(Fig. 2). However, in general similar species were found at </w:t>
      </w:r>
      <w:proofErr w:type="gramStart"/>
      <w:r>
        <w:rPr>
          <w:rFonts w:eastAsia="Helvetica Neue"/>
          <w:color w:val="000000"/>
        </w:rPr>
        <w:t>all of</w:t>
      </w:r>
      <w:proofErr w:type="gramEnd"/>
      <w:r>
        <w:rPr>
          <w:rFonts w:eastAsia="Helvetica Neue"/>
          <w:color w:val="000000"/>
        </w:rPr>
        <w:t xml:space="preserve"> the sites, indicating that diversity was relatively conserved at the genus level across sites.</w:t>
      </w:r>
    </w:p>
    <w:p w14:paraId="048C8C5C" w14:textId="263905AA" w:rsidR="00126D40" w:rsidRPr="0096612D" w:rsidRDefault="00126D40" w:rsidP="00B4286B">
      <w:pPr>
        <w:pBdr>
          <w:top w:val="nil"/>
          <w:left w:val="nil"/>
          <w:bottom w:val="nil"/>
          <w:right w:val="nil"/>
          <w:between w:val="nil"/>
        </w:pBdr>
        <w:spacing w:line="480" w:lineRule="auto"/>
        <w:ind w:firstLine="540"/>
        <w:contextualSpacing/>
        <w:rPr>
          <w:rFonts w:eastAsia="Helvetica Neue"/>
          <w:color w:val="000000"/>
        </w:rPr>
      </w:pPr>
      <w:del w:id="123" w:author="Anderson, Riley Morgan" w:date="2024-12-11T18:33:00Z" w16du:dateUtc="2024-12-11T23:33:00Z">
        <w:r w:rsidRPr="00126D40" w:rsidDel="00B4286B">
          <w:rPr>
            <w:rFonts w:eastAsia="Helvetica Neue"/>
            <w:color w:val="000000"/>
            <w:highlight w:val="yellow"/>
          </w:rPr>
          <w:delText>I’M NOT QUITE SURE HOW TO EXPLAIN FIGURE 3 BUT IT GOES HERE</w:delText>
        </w:r>
      </w:del>
      <w:r>
        <w:rPr>
          <w:rFonts w:eastAsia="Helvetica Neue"/>
          <w:color w:val="000000"/>
        </w:rPr>
        <w:t xml:space="preserve"> </w:t>
      </w:r>
    </w:p>
    <w:p w14:paraId="327DC44C" w14:textId="73035C55" w:rsidR="00B4286B" w:rsidRPr="00614E5E" w:rsidRDefault="00B4286B" w:rsidP="00614E5E">
      <w:pPr>
        <w:pStyle w:val="Body"/>
        <w:spacing w:line="480" w:lineRule="auto"/>
        <w:ind w:firstLine="720"/>
        <w:rPr>
          <w:ins w:id="124" w:author="Anderson, Riley Morgan" w:date="2024-12-11T18:33:00Z" w16du:dateUtc="2024-12-11T23:33:00Z"/>
          <w:rFonts w:ascii="Times New Roman" w:hAnsi="Times New Roman" w:cs="Times New Roman"/>
          <w:sz w:val="24"/>
          <w:szCs w:val="24"/>
          <w:rPrChange w:id="125" w:author="Anderson, Riley Morgan" w:date="2024-12-11T22:03:00Z" w16du:dateUtc="2024-12-12T03:03:00Z">
            <w:rPr>
              <w:ins w:id="126" w:author="Anderson, Riley Morgan" w:date="2024-12-11T18:33:00Z" w16du:dateUtc="2024-12-11T23:33:00Z"/>
              <w:rFonts w:ascii="Calibri" w:hAnsi="Calibri" w:cs="Calibri"/>
            </w:rPr>
          </w:rPrChange>
        </w:rPr>
        <w:pPrChange w:id="127" w:author="Anderson, Riley Morgan" w:date="2024-12-11T22:03:00Z" w16du:dateUtc="2024-12-12T03:03:00Z">
          <w:pPr>
            <w:pStyle w:val="Body"/>
          </w:pPr>
        </w:pPrChange>
      </w:pPr>
      <w:ins w:id="128" w:author="Anderson, Riley Morgan" w:date="2024-12-11T18:33:00Z" w16du:dateUtc="2024-12-11T23:33:00Z">
        <w:r w:rsidRPr="00614E5E">
          <w:rPr>
            <w:rFonts w:ascii="Times New Roman" w:hAnsi="Times New Roman" w:cs="Times New Roman"/>
            <w:sz w:val="24"/>
            <w:szCs w:val="24"/>
            <w:rPrChange w:id="129" w:author="Anderson, Riley Morgan" w:date="2024-12-11T22:03:00Z" w16du:dateUtc="2024-12-12T03:03:00Z">
              <w:rPr>
                <w:rFonts w:ascii="Calibri" w:hAnsi="Calibri" w:cs="Calibri"/>
              </w:rPr>
            </w:rPrChange>
          </w:rPr>
          <w:t xml:space="preserve">Species composition varied significantly across sites (PERMANOVA; </w:t>
        </w:r>
        <w:r w:rsidRPr="00614E5E">
          <w:rPr>
            <w:rFonts w:ascii="Times New Roman" w:hAnsi="Times New Roman" w:cs="Times New Roman"/>
            <w:i/>
            <w:iCs/>
            <w:sz w:val="24"/>
            <w:szCs w:val="24"/>
            <w:rPrChange w:id="130" w:author="Anderson, Riley Morgan" w:date="2024-12-11T22:03:00Z" w16du:dateUtc="2024-12-12T03:03:00Z">
              <w:rPr>
                <w:rFonts w:ascii="Calibri" w:hAnsi="Calibri" w:cs="Calibri"/>
                <w:i/>
                <w:iCs/>
              </w:rPr>
            </w:rPrChange>
          </w:rPr>
          <w:t>F</w:t>
        </w:r>
        <w:r w:rsidRPr="00614E5E">
          <w:rPr>
            <w:rFonts w:ascii="Times New Roman" w:hAnsi="Times New Roman" w:cs="Times New Roman"/>
            <w:sz w:val="24"/>
            <w:szCs w:val="24"/>
            <w:vertAlign w:val="subscript"/>
            <w:rPrChange w:id="131" w:author="Anderson, Riley Morgan" w:date="2024-12-11T22:03:00Z" w16du:dateUtc="2024-12-12T03:03:00Z">
              <w:rPr>
                <w:rFonts w:ascii="Calibri" w:hAnsi="Calibri" w:cs="Calibri"/>
                <w:vertAlign w:val="subscript"/>
              </w:rPr>
            </w:rPrChange>
          </w:rPr>
          <w:t>2</w:t>
        </w:r>
        <w:r w:rsidRPr="00614E5E">
          <w:rPr>
            <w:rFonts w:ascii="Times New Roman" w:hAnsi="Times New Roman" w:cs="Times New Roman"/>
            <w:sz w:val="24"/>
            <w:szCs w:val="24"/>
            <w:rPrChange w:id="132" w:author="Anderson, Riley Morgan" w:date="2024-12-11T22:03:00Z" w16du:dateUtc="2024-12-12T03:03:00Z">
              <w:rPr>
                <w:rFonts w:ascii="Calibri" w:hAnsi="Calibri" w:cs="Calibri"/>
              </w:rPr>
            </w:rPrChange>
          </w:rPr>
          <w:t xml:space="preserve"> = 2.11, </w:t>
        </w:r>
        <w:r w:rsidRPr="00614E5E">
          <w:rPr>
            <w:rFonts w:ascii="Times New Roman" w:hAnsi="Times New Roman" w:cs="Times New Roman"/>
            <w:i/>
            <w:iCs/>
            <w:sz w:val="24"/>
            <w:szCs w:val="24"/>
            <w:rPrChange w:id="133" w:author="Anderson, Riley Morgan" w:date="2024-12-11T22:03:00Z" w16du:dateUtc="2024-12-12T03:03:00Z">
              <w:rPr>
                <w:rFonts w:ascii="Calibri" w:hAnsi="Calibri" w:cs="Calibri"/>
                <w:i/>
                <w:iCs/>
              </w:rPr>
            </w:rPrChange>
          </w:rPr>
          <w:t>P</w:t>
        </w:r>
        <w:r w:rsidRPr="00614E5E">
          <w:rPr>
            <w:rFonts w:ascii="Times New Roman" w:hAnsi="Times New Roman" w:cs="Times New Roman"/>
            <w:sz w:val="24"/>
            <w:szCs w:val="24"/>
            <w:rPrChange w:id="134" w:author="Anderson, Riley Morgan" w:date="2024-12-11T22:03:00Z" w16du:dateUtc="2024-12-12T03:03:00Z">
              <w:rPr>
                <w:rFonts w:ascii="Calibri" w:hAnsi="Calibri" w:cs="Calibri"/>
              </w:rPr>
            </w:rPrChange>
          </w:rPr>
          <w:t xml:space="preserve"> = 0.005), with BPF hosting a statistically distinct bee community from the POS and SCL sites (Figure XX). </w:t>
        </w:r>
      </w:ins>
      <w:ins w:id="135" w:author="Anderson, Riley Morgan" w:date="2024-12-11T18:56:00Z" w16du:dateUtc="2024-12-11T23:56:00Z">
        <w:r w:rsidR="001B0234" w:rsidRPr="00614E5E">
          <w:rPr>
            <w:rFonts w:ascii="Times New Roman" w:hAnsi="Times New Roman" w:cs="Times New Roman"/>
            <w:sz w:val="24"/>
            <w:szCs w:val="24"/>
            <w:rPrChange w:id="136" w:author="Anderson, Riley Morgan" w:date="2024-12-11T22:03:00Z" w16du:dateUtc="2024-12-12T03:03:00Z">
              <w:rPr>
                <w:rFonts w:ascii="Calibri" w:hAnsi="Calibri" w:cs="Calibri"/>
              </w:rPr>
            </w:rPrChange>
          </w:rPr>
          <w:t xml:space="preserve">Major changes in abundance primarily delineate the BPF site from the others. Notably, when compared to the POS and SCL sites, the BPF site had drastic reductions in </w:t>
        </w:r>
        <w:r w:rsidR="001B0234" w:rsidRPr="00614E5E">
          <w:rPr>
            <w:rFonts w:ascii="Times New Roman" w:hAnsi="Times New Roman" w:cs="Times New Roman"/>
            <w:i/>
            <w:iCs/>
            <w:sz w:val="24"/>
            <w:szCs w:val="24"/>
            <w:rPrChange w:id="137" w:author="Anderson, Riley Morgan" w:date="2024-12-11T22:03:00Z" w16du:dateUtc="2024-12-12T03:03:00Z">
              <w:rPr>
                <w:rFonts w:ascii="Calibri" w:hAnsi="Calibri" w:cs="Calibri"/>
                <w:i/>
                <w:iCs/>
              </w:rPr>
            </w:rPrChange>
          </w:rPr>
          <w:t>Halictus tripartitus</w:t>
        </w:r>
        <w:r w:rsidR="001B0234" w:rsidRPr="00614E5E">
          <w:rPr>
            <w:rFonts w:ascii="Times New Roman" w:hAnsi="Times New Roman" w:cs="Times New Roman"/>
            <w:sz w:val="24"/>
            <w:szCs w:val="24"/>
            <w:rPrChange w:id="138" w:author="Anderson, Riley Morgan" w:date="2024-12-11T22:03:00Z" w16du:dateUtc="2024-12-12T03:03:00Z">
              <w:rPr>
                <w:rFonts w:ascii="Calibri" w:hAnsi="Calibri" w:cs="Calibri"/>
              </w:rPr>
            </w:rPrChange>
          </w:rPr>
          <w:t xml:space="preserve">, </w:t>
        </w:r>
        <w:r w:rsidR="001B0234" w:rsidRPr="00614E5E">
          <w:rPr>
            <w:rFonts w:ascii="Times New Roman" w:hAnsi="Times New Roman" w:cs="Times New Roman"/>
            <w:i/>
            <w:iCs/>
            <w:sz w:val="24"/>
            <w:szCs w:val="24"/>
            <w:rPrChange w:id="139" w:author="Anderson, Riley Morgan" w:date="2024-12-11T22:03:00Z" w16du:dateUtc="2024-12-12T03:03:00Z">
              <w:rPr>
                <w:rFonts w:ascii="Calibri" w:hAnsi="Calibri" w:cs="Calibri"/>
                <w:i/>
                <w:iCs/>
              </w:rPr>
            </w:rPrChange>
          </w:rPr>
          <w:t>Agapostemon texanus</w:t>
        </w:r>
        <w:r w:rsidR="001B0234" w:rsidRPr="00614E5E">
          <w:rPr>
            <w:rFonts w:ascii="Times New Roman" w:hAnsi="Times New Roman" w:cs="Times New Roman"/>
            <w:sz w:val="24"/>
            <w:szCs w:val="24"/>
            <w:rPrChange w:id="140" w:author="Anderson, Riley Morgan" w:date="2024-12-11T22:03:00Z" w16du:dateUtc="2024-12-12T03:03:00Z">
              <w:rPr>
                <w:rFonts w:ascii="Calibri" w:hAnsi="Calibri" w:cs="Calibri"/>
              </w:rPr>
            </w:rPrChange>
          </w:rPr>
          <w:t xml:space="preserve">, </w:t>
        </w:r>
        <w:r w:rsidR="001B0234" w:rsidRPr="00614E5E">
          <w:rPr>
            <w:rFonts w:ascii="Times New Roman" w:hAnsi="Times New Roman" w:cs="Times New Roman"/>
            <w:i/>
            <w:iCs/>
            <w:sz w:val="24"/>
            <w:szCs w:val="24"/>
            <w:rPrChange w:id="141" w:author="Anderson, Riley Morgan" w:date="2024-12-11T22:03:00Z" w16du:dateUtc="2024-12-12T03:03:00Z">
              <w:rPr>
                <w:rFonts w:ascii="Calibri" w:hAnsi="Calibri" w:cs="Calibri"/>
                <w:i/>
                <w:iCs/>
              </w:rPr>
            </w:rPrChange>
          </w:rPr>
          <w:t>Apis mellifera</w:t>
        </w:r>
        <w:r w:rsidR="001B0234" w:rsidRPr="00614E5E">
          <w:rPr>
            <w:rFonts w:ascii="Times New Roman" w:hAnsi="Times New Roman" w:cs="Times New Roman"/>
            <w:sz w:val="24"/>
            <w:szCs w:val="24"/>
            <w:rPrChange w:id="142" w:author="Anderson, Riley Morgan" w:date="2024-12-11T22:03:00Z" w16du:dateUtc="2024-12-12T03:03:00Z">
              <w:rPr>
                <w:rFonts w:ascii="Calibri" w:hAnsi="Calibri" w:cs="Calibri"/>
              </w:rPr>
            </w:rPrChange>
          </w:rPr>
          <w:t xml:space="preserve">, and </w:t>
        </w:r>
        <w:r w:rsidR="001B0234" w:rsidRPr="00614E5E">
          <w:rPr>
            <w:rFonts w:ascii="Times New Roman" w:hAnsi="Times New Roman" w:cs="Times New Roman"/>
            <w:i/>
            <w:iCs/>
            <w:sz w:val="24"/>
            <w:szCs w:val="24"/>
            <w:rPrChange w:id="143" w:author="Anderson, Riley Morgan" w:date="2024-12-11T22:03:00Z" w16du:dateUtc="2024-12-12T03:03:00Z">
              <w:rPr>
                <w:rFonts w:ascii="Calibri" w:hAnsi="Calibri" w:cs="Calibri"/>
                <w:i/>
                <w:iCs/>
              </w:rPr>
            </w:rPrChange>
          </w:rPr>
          <w:t>Bombus fervidus</w:t>
        </w:r>
        <w:r w:rsidR="001B0234" w:rsidRPr="00614E5E">
          <w:rPr>
            <w:rFonts w:ascii="Times New Roman" w:hAnsi="Times New Roman" w:cs="Times New Roman"/>
            <w:sz w:val="24"/>
            <w:szCs w:val="24"/>
            <w:rPrChange w:id="144" w:author="Anderson, Riley Morgan" w:date="2024-12-11T22:03:00Z" w16du:dateUtc="2024-12-12T03:03:00Z">
              <w:rPr>
                <w:rFonts w:ascii="Calibri" w:hAnsi="Calibri" w:cs="Calibri"/>
              </w:rPr>
            </w:rPrChange>
          </w:rPr>
          <w:t xml:space="preserve">, and major increases in </w:t>
        </w:r>
        <w:r w:rsidR="001B0234" w:rsidRPr="00614E5E">
          <w:rPr>
            <w:rFonts w:ascii="Times New Roman" w:hAnsi="Times New Roman" w:cs="Times New Roman"/>
            <w:i/>
            <w:iCs/>
            <w:sz w:val="24"/>
            <w:szCs w:val="24"/>
            <w:rPrChange w:id="145" w:author="Anderson, Riley Morgan" w:date="2024-12-11T22:03:00Z" w16du:dateUtc="2024-12-12T03:03:00Z">
              <w:rPr>
                <w:rFonts w:ascii="Calibri" w:hAnsi="Calibri" w:cs="Calibri"/>
                <w:i/>
                <w:iCs/>
              </w:rPr>
            </w:rPrChange>
          </w:rPr>
          <w:t>Bombus melanopygus</w:t>
        </w:r>
        <w:r w:rsidR="001B0234" w:rsidRPr="00614E5E">
          <w:rPr>
            <w:rFonts w:ascii="Times New Roman" w:hAnsi="Times New Roman" w:cs="Times New Roman"/>
            <w:sz w:val="24"/>
            <w:szCs w:val="24"/>
            <w:rPrChange w:id="146" w:author="Anderson, Riley Morgan" w:date="2024-12-11T22:03:00Z" w16du:dateUtc="2024-12-12T03:03:00Z">
              <w:rPr>
                <w:rFonts w:ascii="Calibri" w:hAnsi="Calibri" w:cs="Calibri"/>
              </w:rPr>
            </w:rPrChange>
          </w:rPr>
          <w:t xml:space="preserve">, </w:t>
        </w:r>
        <w:r w:rsidR="001B0234" w:rsidRPr="00614E5E">
          <w:rPr>
            <w:rFonts w:ascii="Times New Roman" w:hAnsi="Times New Roman" w:cs="Times New Roman"/>
            <w:i/>
            <w:iCs/>
            <w:sz w:val="24"/>
            <w:szCs w:val="24"/>
            <w:rPrChange w:id="147" w:author="Anderson, Riley Morgan" w:date="2024-12-11T22:03:00Z" w16du:dateUtc="2024-12-12T03:03:00Z">
              <w:rPr>
                <w:rFonts w:ascii="Calibri" w:hAnsi="Calibri" w:cs="Calibri"/>
                <w:i/>
                <w:iCs/>
              </w:rPr>
            </w:rPrChange>
          </w:rPr>
          <w:t>Halictus confusus</w:t>
        </w:r>
        <w:r w:rsidR="001B0234" w:rsidRPr="00614E5E">
          <w:rPr>
            <w:rFonts w:ascii="Times New Roman" w:hAnsi="Times New Roman" w:cs="Times New Roman"/>
            <w:sz w:val="24"/>
            <w:szCs w:val="24"/>
            <w:rPrChange w:id="148" w:author="Anderson, Riley Morgan" w:date="2024-12-11T22:03:00Z" w16du:dateUtc="2024-12-12T03:03:00Z">
              <w:rPr>
                <w:rFonts w:ascii="Calibri" w:hAnsi="Calibri" w:cs="Calibri"/>
              </w:rPr>
            </w:rPrChange>
          </w:rPr>
          <w:t xml:space="preserve">, and </w:t>
        </w:r>
        <w:r w:rsidR="001B0234" w:rsidRPr="00614E5E">
          <w:rPr>
            <w:rFonts w:ascii="Times New Roman" w:hAnsi="Times New Roman" w:cs="Times New Roman"/>
            <w:i/>
            <w:iCs/>
            <w:sz w:val="24"/>
            <w:szCs w:val="24"/>
            <w:rPrChange w:id="149" w:author="Anderson, Riley Morgan" w:date="2024-12-11T22:03:00Z" w16du:dateUtc="2024-12-12T03:03:00Z">
              <w:rPr>
                <w:rFonts w:ascii="Calibri" w:hAnsi="Calibri" w:cs="Calibri"/>
                <w:i/>
                <w:iCs/>
              </w:rPr>
            </w:rPrChange>
          </w:rPr>
          <w:t>Bombus mixtus</w:t>
        </w:r>
        <w:r w:rsidR="001B0234" w:rsidRPr="00614E5E">
          <w:rPr>
            <w:rFonts w:ascii="Times New Roman" w:hAnsi="Times New Roman" w:cs="Times New Roman"/>
            <w:sz w:val="24"/>
            <w:szCs w:val="24"/>
            <w:rPrChange w:id="150" w:author="Anderson, Riley Morgan" w:date="2024-12-11T22:03:00Z" w16du:dateUtc="2024-12-12T03:03:00Z">
              <w:rPr>
                <w:rFonts w:ascii="Calibri" w:hAnsi="Calibri" w:cs="Calibri"/>
              </w:rPr>
            </w:rPrChange>
          </w:rPr>
          <w:t xml:space="preserve"> (Table X).</w:t>
        </w:r>
        <w:r w:rsidR="001B0234" w:rsidRPr="00614E5E">
          <w:rPr>
            <w:rFonts w:ascii="Times New Roman" w:hAnsi="Times New Roman" w:cs="Times New Roman"/>
            <w:sz w:val="24"/>
            <w:szCs w:val="24"/>
            <w:rPrChange w:id="151" w:author="Anderson, Riley Morgan" w:date="2024-12-11T22:03:00Z" w16du:dateUtc="2024-12-12T03:03:00Z">
              <w:rPr>
                <w:rFonts w:ascii="Calibri" w:hAnsi="Calibri" w:cs="Calibri"/>
              </w:rPr>
            </w:rPrChange>
          </w:rPr>
          <w:t xml:space="preserve"> </w:t>
        </w:r>
      </w:ins>
      <w:ins w:id="152" w:author="Anderson, Riley Morgan" w:date="2024-12-11T18:33:00Z" w16du:dateUtc="2024-12-11T23:33:00Z">
        <w:r w:rsidRPr="00614E5E">
          <w:rPr>
            <w:rFonts w:ascii="Times New Roman" w:hAnsi="Times New Roman" w:cs="Times New Roman"/>
            <w:sz w:val="24"/>
            <w:szCs w:val="24"/>
            <w:rPrChange w:id="153" w:author="Anderson, Riley Morgan" w:date="2024-12-11T22:03:00Z" w16du:dateUtc="2024-12-12T03:03:00Z">
              <w:rPr>
                <w:rFonts w:ascii="Calibri" w:hAnsi="Calibri" w:cs="Calibri"/>
              </w:rPr>
            </w:rPrChange>
          </w:rPr>
          <w:t xml:space="preserve">Moreover, our random forest model classified each site by species composition with an overall error rate of 15.38%. </w:t>
        </w:r>
      </w:ins>
      <w:ins w:id="154" w:author="Anderson, Riley Morgan" w:date="2024-12-11T18:53:00Z" w16du:dateUtc="2024-12-11T23:53:00Z">
        <w:r w:rsidR="001B0234" w:rsidRPr="00614E5E">
          <w:rPr>
            <w:rFonts w:ascii="Times New Roman" w:hAnsi="Times New Roman" w:cs="Times New Roman"/>
            <w:sz w:val="24"/>
            <w:szCs w:val="24"/>
            <w:rPrChange w:id="155" w:author="Anderson, Riley Morgan" w:date="2024-12-11T22:03:00Z" w16du:dateUtc="2024-12-12T03:03:00Z">
              <w:rPr>
                <w:rFonts w:ascii="Calibri" w:hAnsi="Calibri" w:cs="Calibri"/>
              </w:rPr>
            </w:rPrChange>
          </w:rPr>
          <w:t>E</w:t>
        </w:r>
      </w:ins>
      <w:ins w:id="156" w:author="Anderson, Riley Morgan" w:date="2024-12-11T18:51:00Z" w16du:dateUtc="2024-12-11T23:51:00Z">
        <w:r w:rsidR="001B0234" w:rsidRPr="00614E5E">
          <w:rPr>
            <w:rFonts w:ascii="Times New Roman" w:hAnsi="Times New Roman" w:cs="Times New Roman"/>
            <w:sz w:val="24"/>
            <w:szCs w:val="24"/>
            <w:rPrChange w:id="157" w:author="Anderson, Riley Morgan" w:date="2024-12-11T22:03:00Z" w16du:dateUtc="2024-12-12T03:03:00Z">
              <w:rPr>
                <w:rFonts w:ascii="Calibri" w:hAnsi="Calibri" w:cs="Calibri"/>
              </w:rPr>
            </w:rPrChange>
          </w:rPr>
          <w:t>rror</w:t>
        </w:r>
      </w:ins>
      <w:ins w:id="158" w:author="Anderson, Riley Morgan" w:date="2024-12-11T18:52:00Z" w16du:dateUtc="2024-12-11T23:52:00Z">
        <w:r w:rsidR="001B0234" w:rsidRPr="00614E5E">
          <w:rPr>
            <w:rFonts w:ascii="Times New Roman" w:hAnsi="Times New Roman" w:cs="Times New Roman"/>
            <w:sz w:val="24"/>
            <w:szCs w:val="24"/>
            <w:rPrChange w:id="159" w:author="Anderson, Riley Morgan" w:date="2024-12-11T22:03:00Z" w16du:dateUtc="2024-12-12T03:03:00Z">
              <w:rPr>
                <w:rFonts w:ascii="Calibri" w:hAnsi="Calibri" w:cs="Calibri"/>
              </w:rPr>
            </w:rPrChange>
          </w:rPr>
          <w:t xml:space="preserve"> in the model is attributed to the overlap in </w:t>
        </w:r>
      </w:ins>
      <w:ins w:id="160" w:author="Anderson, Riley Morgan" w:date="2024-12-11T18:55:00Z" w16du:dateUtc="2024-12-11T23:55:00Z">
        <w:r w:rsidR="001B0234" w:rsidRPr="00614E5E">
          <w:rPr>
            <w:rFonts w:ascii="Times New Roman" w:hAnsi="Times New Roman" w:cs="Times New Roman"/>
            <w:sz w:val="24"/>
            <w:szCs w:val="24"/>
            <w:rPrChange w:id="161" w:author="Anderson, Riley Morgan" w:date="2024-12-11T22:03:00Z" w16du:dateUtc="2024-12-12T03:03:00Z">
              <w:rPr>
                <w:rFonts w:ascii="Calibri" w:hAnsi="Calibri" w:cs="Calibri"/>
              </w:rPr>
            </w:rPrChange>
          </w:rPr>
          <w:t xml:space="preserve">species composition in </w:t>
        </w:r>
      </w:ins>
      <w:ins w:id="162" w:author="Anderson, Riley Morgan" w:date="2024-12-11T18:52:00Z" w16du:dateUtc="2024-12-11T23:52:00Z">
        <w:r w:rsidR="001B0234" w:rsidRPr="00614E5E">
          <w:rPr>
            <w:rFonts w:ascii="Times New Roman" w:hAnsi="Times New Roman" w:cs="Times New Roman"/>
            <w:sz w:val="24"/>
            <w:szCs w:val="24"/>
            <w:rPrChange w:id="163" w:author="Anderson, Riley Morgan" w:date="2024-12-11T22:03:00Z" w16du:dateUtc="2024-12-12T03:03:00Z">
              <w:rPr>
                <w:rFonts w:ascii="Calibri" w:hAnsi="Calibri" w:cs="Calibri"/>
              </w:rPr>
            </w:rPrChange>
          </w:rPr>
          <w:t xml:space="preserve">POS and SCL sites. </w:t>
        </w:r>
      </w:ins>
      <w:ins w:id="164" w:author="Anderson, Riley Morgan" w:date="2024-12-11T18:33:00Z" w16du:dateUtc="2024-12-11T23:33:00Z">
        <w:r w:rsidRPr="00614E5E">
          <w:rPr>
            <w:rFonts w:ascii="Times New Roman" w:hAnsi="Times New Roman" w:cs="Times New Roman"/>
            <w:sz w:val="24"/>
            <w:szCs w:val="24"/>
            <w:rPrChange w:id="165" w:author="Anderson, Riley Morgan" w:date="2024-12-11T22:03:00Z" w16du:dateUtc="2024-12-12T03:03:00Z">
              <w:rPr>
                <w:rFonts w:ascii="Calibri" w:hAnsi="Calibri" w:cs="Calibri"/>
              </w:rPr>
            </w:rPrChange>
          </w:rPr>
          <w:t>However, the BPF site was never misclassified (0.0% class error)</w:t>
        </w:r>
      </w:ins>
      <w:ins w:id="166" w:author="Anderson, Riley Morgan" w:date="2024-12-11T18:56:00Z" w16du:dateUtc="2024-12-11T23:56:00Z">
        <w:r w:rsidR="001B0234" w:rsidRPr="00614E5E">
          <w:rPr>
            <w:rFonts w:ascii="Times New Roman" w:hAnsi="Times New Roman" w:cs="Times New Roman"/>
            <w:sz w:val="24"/>
            <w:szCs w:val="24"/>
            <w:rPrChange w:id="167" w:author="Anderson, Riley Morgan" w:date="2024-12-11T22:03:00Z" w16du:dateUtc="2024-12-12T03:03:00Z">
              <w:rPr>
                <w:rFonts w:ascii="Calibri" w:hAnsi="Calibri" w:cs="Calibri"/>
              </w:rPr>
            </w:rPrChange>
          </w:rPr>
          <w:t>, lending</w:t>
        </w:r>
      </w:ins>
      <w:ins w:id="168" w:author="Anderson, Riley Morgan" w:date="2024-12-11T18:58:00Z" w16du:dateUtc="2024-12-11T23:58:00Z">
        <w:r w:rsidR="001B0234" w:rsidRPr="00614E5E">
          <w:rPr>
            <w:rFonts w:ascii="Times New Roman" w:hAnsi="Times New Roman" w:cs="Times New Roman"/>
            <w:sz w:val="24"/>
            <w:szCs w:val="24"/>
            <w:rPrChange w:id="169" w:author="Anderson, Riley Morgan" w:date="2024-12-11T22:03:00Z" w16du:dateUtc="2024-12-12T03:03:00Z">
              <w:rPr>
                <w:rFonts w:ascii="Calibri" w:hAnsi="Calibri" w:cs="Calibri"/>
              </w:rPr>
            </w:rPrChange>
          </w:rPr>
          <w:t xml:space="preserve"> further support that the BPF site was quantitatively different from the others in terms of species compos</w:t>
        </w:r>
      </w:ins>
      <w:ins w:id="170" w:author="Anderson, Riley Morgan" w:date="2024-12-11T18:59:00Z" w16du:dateUtc="2024-12-11T23:59:00Z">
        <w:r w:rsidR="001B0234" w:rsidRPr="00614E5E">
          <w:rPr>
            <w:rFonts w:ascii="Times New Roman" w:hAnsi="Times New Roman" w:cs="Times New Roman"/>
            <w:sz w:val="24"/>
            <w:szCs w:val="24"/>
            <w:rPrChange w:id="171" w:author="Anderson, Riley Morgan" w:date="2024-12-11T22:03:00Z" w16du:dateUtc="2024-12-12T03:03:00Z">
              <w:rPr>
                <w:rFonts w:ascii="Calibri" w:hAnsi="Calibri" w:cs="Calibri"/>
              </w:rPr>
            </w:rPrChange>
          </w:rPr>
          <w:t>ition</w:t>
        </w:r>
      </w:ins>
      <w:ins w:id="172" w:author="Anderson, Riley Morgan" w:date="2024-12-11T18:33:00Z" w16du:dateUtc="2024-12-11T23:33:00Z">
        <w:r w:rsidRPr="00614E5E">
          <w:rPr>
            <w:rFonts w:ascii="Times New Roman" w:hAnsi="Times New Roman" w:cs="Times New Roman"/>
            <w:sz w:val="24"/>
            <w:szCs w:val="24"/>
            <w:rPrChange w:id="173" w:author="Anderson, Riley Morgan" w:date="2024-12-11T22:03:00Z" w16du:dateUtc="2024-12-12T03:03:00Z">
              <w:rPr>
                <w:rFonts w:ascii="Calibri" w:hAnsi="Calibri" w:cs="Calibri"/>
              </w:rPr>
            </w:rPrChange>
          </w:rPr>
          <w:t xml:space="preserve">. </w:t>
        </w:r>
      </w:ins>
    </w:p>
    <w:p w14:paraId="7E8F1293" w14:textId="77777777" w:rsidR="006F4AD8" w:rsidRPr="0096612D" w:rsidRDefault="006F4AD8" w:rsidP="00B60B61">
      <w:pPr>
        <w:pBdr>
          <w:top w:val="nil"/>
          <w:left w:val="nil"/>
          <w:bottom w:val="nil"/>
          <w:right w:val="nil"/>
          <w:between w:val="nil"/>
        </w:pBdr>
        <w:spacing w:line="480" w:lineRule="auto"/>
        <w:contextualSpacing/>
        <w:rPr>
          <w:rFonts w:eastAsia="Helvetica Neue"/>
          <w:b/>
          <w:bCs/>
          <w:i/>
          <w:iCs/>
          <w:color w:val="000000"/>
        </w:rPr>
      </w:pPr>
    </w:p>
    <w:p w14:paraId="075BFE9E" w14:textId="79326017" w:rsidR="006F4AD8" w:rsidRPr="0096612D" w:rsidRDefault="006F4AD8" w:rsidP="00B60B61">
      <w:pPr>
        <w:pBdr>
          <w:top w:val="nil"/>
          <w:left w:val="nil"/>
          <w:bottom w:val="nil"/>
          <w:right w:val="nil"/>
          <w:between w:val="nil"/>
        </w:pBdr>
        <w:spacing w:line="480" w:lineRule="auto"/>
        <w:contextualSpacing/>
        <w:rPr>
          <w:rFonts w:eastAsia="Helvetica Neue"/>
          <w:b/>
          <w:bCs/>
          <w:i/>
          <w:iCs/>
          <w:color w:val="000000"/>
        </w:rPr>
      </w:pPr>
      <w:r w:rsidRPr="0096612D">
        <w:rPr>
          <w:rFonts w:eastAsia="Helvetica Neue"/>
          <w:b/>
          <w:bCs/>
          <w:i/>
          <w:iCs/>
          <w:color w:val="000000"/>
        </w:rPr>
        <w:t>Bee seasonal biology</w:t>
      </w:r>
    </w:p>
    <w:p w14:paraId="000000A5" w14:textId="3A44D647" w:rsidR="0072772F" w:rsidRDefault="00126D40" w:rsidP="00287450">
      <w:pPr>
        <w:pBdr>
          <w:top w:val="nil"/>
          <w:left w:val="nil"/>
          <w:bottom w:val="nil"/>
          <w:right w:val="nil"/>
          <w:between w:val="nil"/>
        </w:pBdr>
        <w:spacing w:line="480" w:lineRule="auto"/>
        <w:ind w:firstLine="547"/>
        <w:contextualSpacing/>
      </w:pPr>
      <w:r>
        <w:t>We assessed the seasonal biology of bee genera</w:t>
      </w:r>
      <w:r w:rsidR="00287450">
        <w:t xml:space="preserve"> (Fig. 4) and species (Fig. </w:t>
      </w:r>
      <w:ins w:id="174" w:author="Anderson, Riley Morgan" w:date="2024-12-11T18:34:00Z" w16du:dateUtc="2024-12-11T23:34:00Z">
        <w:r w:rsidR="00B4286B">
          <w:t>5</w:t>
        </w:r>
      </w:ins>
      <w:del w:id="175" w:author="Anderson, Riley Morgan" w:date="2024-12-11T18:34:00Z" w16du:dateUtc="2024-12-11T23:34:00Z">
        <w:r w:rsidR="00287450" w:rsidDel="00B4286B">
          <w:delText>S1</w:delText>
        </w:r>
      </w:del>
      <w:r w:rsidR="00287450">
        <w:t>)</w:t>
      </w:r>
      <w:r>
        <w:t xml:space="preserve"> </w:t>
      </w:r>
      <w:r w:rsidR="00287450">
        <w:t xml:space="preserve">to assess the dynamics of species over time. </w:t>
      </w:r>
      <w:del w:id="176" w:author="Anderson, Riley Morgan" w:date="2024-12-11T19:01:00Z" w16du:dateUtc="2024-12-12T00:01:00Z">
        <w:r w:rsidR="00287450" w:rsidDel="001B0234">
          <w:delText xml:space="preserve">We note that the phenology of genera are more reliable than the species phenology given that all genera had at least 20 individuals to estimate distributions. </w:delText>
        </w:r>
      </w:del>
      <w:r w:rsidR="00287450">
        <w:t xml:space="preserve">The first bees to emerge were species in the genera </w:t>
      </w:r>
      <w:proofErr w:type="spellStart"/>
      <w:r w:rsidR="00287450">
        <w:t>Ceratina</w:t>
      </w:r>
      <w:proofErr w:type="spellEnd"/>
      <w:r w:rsidR="00287450">
        <w:t xml:space="preserve">, Andrena, and Nomada; while Andrena and Nomada peaked in early spring </w:t>
      </w:r>
      <w:proofErr w:type="spellStart"/>
      <w:r w:rsidR="00287450">
        <w:t>Ceratina</w:t>
      </w:r>
      <w:proofErr w:type="spellEnd"/>
      <w:r w:rsidR="00287450">
        <w:t xml:space="preserve"> was found across the entire season (Figs. 4, </w:t>
      </w:r>
      <w:ins w:id="177" w:author="Anderson, Riley Morgan" w:date="2024-12-11T18:34:00Z" w16du:dateUtc="2024-12-11T23:34:00Z">
        <w:r w:rsidR="00B4286B">
          <w:t>5</w:t>
        </w:r>
      </w:ins>
      <w:del w:id="178" w:author="Anderson, Riley Morgan" w:date="2024-12-11T18:34:00Z" w16du:dateUtc="2024-12-11T23:34:00Z">
        <w:r w:rsidR="00287450" w:rsidDel="00B4286B">
          <w:delText>S1</w:delText>
        </w:r>
      </w:del>
      <w:r w:rsidR="00287450">
        <w:t xml:space="preserve">). </w:t>
      </w:r>
      <w:r w:rsidR="00287450">
        <w:lastRenderedPageBreak/>
        <w:t xml:space="preserve">The genera Osmia and Lasioglossum, which were also highly common, also peaked in the spring and had a short yearly cycle (Figs. 4, S1). Other genera peaked in the summer months, including Sphecodes, Melissodes, Megachile, Bombus, Apis, </w:t>
      </w:r>
      <w:proofErr w:type="spellStart"/>
      <w:r w:rsidR="00287450">
        <w:t>Hylaeus</w:t>
      </w:r>
      <w:proofErr w:type="spellEnd"/>
      <w:r w:rsidR="00287450">
        <w:t xml:space="preserve">, and Halictus (Figs 4, S1). </w:t>
      </w:r>
      <w:del w:id="179" w:author="Anderson, Riley Morgan" w:date="2024-12-11T21:42:00Z" w16du:dateUtc="2024-12-12T02:42:00Z">
        <w:r w:rsidR="00287450" w:rsidDel="00AC5CDC">
          <w:delText>Although Halictus had the most individuals collect</w:delText>
        </w:r>
      </w:del>
      <w:del w:id="180" w:author="Anderson, Riley Morgan" w:date="2024-12-11T19:00:00Z" w16du:dateUtc="2024-12-12T00:00:00Z">
        <w:r w:rsidR="00287450" w:rsidDel="001B0234">
          <w:delText>us</w:delText>
        </w:r>
      </w:del>
      <w:del w:id="181" w:author="Anderson, Riley Morgan" w:date="2024-12-11T21:42:00Z" w16du:dateUtc="2024-12-12T02:42:00Z">
        <w:r w:rsidR="00287450" w:rsidDel="00AC5CDC">
          <w:delText xml:space="preserve">, the vast majority were collected over a short time span in the summer months (Figs. 4, S1). </w:delText>
        </w:r>
      </w:del>
      <w:ins w:id="182" w:author="Anderson, Riley Morgan" w:date="2024-12-11T21:43:00Z" w16du:dateUtc="2024-12-12T02:43:00Z">
        <w:r w:rsidR="00AC5CDC">
          <w:t>At the genera level, multimodal distributions</w:t>
        </w:r>
      </w:ins>
      <w:ins w:id="183" w:author="Anderson, Riley Morgan" w:date="2024-12-11T21:44:00Z" w16du:dateUtc="2024-12-12T02:44:00Z">
        <w:r w:rsidR="00AC5CDC">
          <w:t xml:space="preserve"> likely represent multiple species, as well-defined multimodality was rare at the species level, with </w:t>
        </w:r>
      </w:ins>
      <w:ins w:id="184" w:author="Anderson, Riley Morgan" w:date="2024-12-11T21:45:00Z" w16du:dateUtc="2024-12-12T02:45:00Z">
        <w:r w:rsidR="00AC5CDC">
          <w:t xml:space="preserve">most species reaching a single peak abundance before tapering off throughout the season. </w:t>
        </w:r>
      </w:ins>
      <w:ins w:id="185" w:author="Anderson, Riley Morgan" w:date="2024-12-11T21:46:00Z" w16du:dateUtc="2024-12-12T02:46:00Z">
        <w:r w:rsidR="00AC5CDC">
          <w:t>We caution that small peaks observed in the distributions may arise from struct</w:t>
        </w:r>
      </w:ins>
      <w:ins w:id="186" w:author="Anderson, Riley Morgan" w:date="2024-12-11T21:47:00Z" w16du:dateUtc="2024-12-12T02:47:00Z">
        <w:r w:rsidR="00AC5CDC">
          <w:t xml:space="preserve">ured sampling events, rather than true biological phenomena. Nevertheless, that major abundance peaks </w:t>
        </w:r>
      </w:ins>
      <w:ins w:id="187" w:author="Anderson, Riley Morgan" w:date="2024-12-11T21:48:00Z" w16du:dateUtc="2024-12-12T02:48:00Z">
        <w:r w:rsidR="00171CEA">
          <w:t xml:space="preserve">are detectable given the non-random noise of sampling events suggests that our data capture the true </w:t>
        </w:r>
      </w:ins>
      <w:ins w:id="188" w:author="Anderson, Riley Morgan" w:date="2024-12-11T21:50:00Z" w16du:dateUtc="2024-12-12T02:50:00Z">
        <w:r w:rsidR="00171CEA">
          <w:t xml:space="preserve">seasonal maxima of these species. </w:t>
        </w:r>
      </w:ins>
      <w:r w:rsidR="00287450">
        <w:t xml:space="preserve">These results show </w:t>
      </w:r>
      <w:del w:id="189" w:author="Anderson, Riley Morgan" w:date="2024-12-11T21:51:00Z" w16du:dateUtc="2024-12-12T02:51:00Z">
        <w:r w:rsidR="00287450" w:rsidDel="00171CEA">
          <w:delText>that bee communities had major</w:delText>
        </w:r>
      </w:del>
      <w:ins w:id="190" w:author="Anderson, Riley Morgan" w:date="2024-12-11T21:51:00Z" w16du:dateUtc="2024-12-12T02:51:00Z">
        <w:r w:rsidR="00171CEA">
          <w:t>substantial</w:t>
        </w:r>
      </w:ins>
      <w:r w:rsidR="00287450">
        <w:t xml:space="preserve"> turnover within seasons, but diverse communities exist </w:t>
      </w:r>
      <w:ins w:id="191" w:author="Anderson, Riley Morgan" w:date="2024-12-11T21:42:00Z" w16du:dateUtc="2024-12-12T02:42:00Z">
        <w:r w:rsidR="00AC5CDC">
          <w:t>throughout</w:t>
        </w:r>
      </w:ins>
      <w:del w:id="192" w:author="Anderson, Riley Morgan" w:date="2024-12-11T21:42:00Z" w16du:dateUtc="2024-12-12T02:42:00Z">
        <w:r w:rsidR="00287450" w:rsidDel="00AC5CDC">
          <w:delText>across</w:delText>
        </w:r>
      </w:del>
      <w:r w:rsidR="00287450">
        <w:t xml:space="preserve"> the year.</w:t>
      </w:r>
    </w:p>
    <w:p w14:paraId="54418539" w14:textId="3102873B" w:rsidR="00287450" w:rsidRPr="00126D40" w:rsidRDefault="00287450" w:rsidP="00287450">
      <w:pPr>
        <w:pBdr>
          <w:top w:val="nil"/>
          <w:left w:val="nil"/>
          <w:bottom w:val="nil"/>
          <w:right w:val="nil"/>
          <w:between w:val="nil"/>
        </w:pBdr>
        <w:spacing w:line="480" w:lineRule="auto"/>
        <w:ind w:firstLine="547"/>
        <w:contextualSpacing/>
      </w:pPr>
      <w:r>
        <w:t xml:space="preserve">When looking at common parasitic genera, we found major overlap in phenology with their presumed hosts. For example, Nomada parasites peaked in the spring at a similar time as their hosts Andrena and Agapostemon (Fig. 5A), and Coelioxys parasites peaked in summer at the same time as their </w:t>
      </w:r>
      <w:del w:id="193" w:author="Anderson, Riley Morgan" w:date="2024-12-11T21:52:00Z" w16du:dateUtc="2024-12-12T02:52:00Z">
        <w:r w:rsidDel="00171CEA">
          <w:delText xml:space="preserve">hosts </w:delText>
        </w:r>
      </w:del>
      <w:r>
        <w:t>Megachile</w:t>
      </w:r>
      <w:ins w:id="194" w:author="Anderson, Riley Morgan" w:date="2024-12-11T21:52:00Z" w16du:dateUtc="2024-12-12T02:52:00Z">
        <w:r w:rsidR="00171CEA">
          <w:t xml:space="preserve"> hosts</w:t>
        </w:r>
      </w:ins>
      <w:r>
        <w:t xml:space="preserve"> (Fig. 5</w:t>
      </w:r>
      <w:r w:rsidR="009E5995">
        <w:t>C</w:t>
      </w:r>
      <w:r>
        <w:t xml:space="preserve">). However, while Sphecodes strongly overlapped with Halictus, two other presumed hosts (Agapostemon and Lasioglossum) tended to be active earlier in the season (Fig. 5B). </w:t>
      </w:r>
      <w:r w:rsidR="00F07AD1">
        <w:t>Although we did not have enough specimens to reliably estimate the phenology of three other parasites (Stelis, Epeolus, Triepeolus), preliminary estimates of overlap between these species and their presumed hosts are shown in Fig. S2.</w:t>
      </w:r>
    </w:p>
    <w:p w14:paraId="77877ED4" w14:textId="77777777" w:rsidR="00126D40" w:rsidRDefault="00126D40">
      <w:pPr>
        <w:pBdr>
          <w:top w:val="nil"/>
          <w:left w:val="nil"/>
          <w:bottom w:val="nil"/>
          <w:right w:val="nil"/>
          <w:between w:val="nil"/>
        </w:pBdr>
        <w:rPr>
          <w:rFonts w:ascii="Helvetica Neue" w:hAnsi="Helvetica Neue"/>
          <w:u w:val="single"/>
        </w:rPr>
      </w:pPr>
    </w:p>
    <w:p w14:paraId="2D55C7C1" w14:textId="77777777" w:rsidR="00B201BC" w:rsidRPr="005559CF" w:rsidRDefault="00B201BC">
      <w:pPr>
        <w:pBdr>
          <w:top w:val="nil"/>
          <w:left w:val="nil"/>
          <w:bottom w:val="nil"/>
          <w:right w:val="nil"/>
          <w:between w:val="nil"/>
        </w:pBdr>
        <w:rPr>
          <w:rFonts w:eastAsia="Helvetica Neue"/>
          <w:color w:val="000000"/>
        </w:rPr>
      </w:pPr>
    </w:p>
    <w:p w14:paraId="000000A6" w14:textId="77777777" w:rsidR="0072772F" w:rsidRDefault="00000000" w:rsidP="005F5DFE">
      <w:pPr>
        <w:pBdr>
          <w:top w:val="nil"/>
          <w:left w:val="nil"/>
          <w:bottom w:val="nil"/>
          <w:right w:val="nil"/>
          <w:between w:val="nil"/>
        </w:pBdr>
        <w:spacing w:line="480" w:lineRule="auto"/>
        <w:contextualSpacing/>
        <w:rPr>
          <w:rFonts w:eastAsia="Helvetica Neue"/>
          <w:b/>
          <w:bCs/>
          <w:color w:val="000000"/>
        </w:rPr>
      </w:pPr>
      <w:r w:rsidRPr="009E5995">
        <w:rPr>
          <w:rFonts w:eastAsia="Helvetica Neue"/>
          <w:b/>
          <w:bCs/>
          <w:color w:val="000000"/>
        </w:rPr>
        <w:t>DISCUSSION</w:t>
      </w:r>
    </w:p>
    <w:p w14:paraId="6EE62E24" w14:textId="78FA5879" w:rsidR="005F5DFE" w:rsidRDefault="008C7993" w:rsidP="00AC0594">
      <w:pPr>
        <w:pBdr>
          <w:top w:val="nil"/>
          <w:left w:val="nil"/>
          <w:bottom w:val="nil"/>
          <w:right w:val="nil"/>
          <w:between w:val="nil"/>
        </w:pBdr>
        <w:spacing w:line="480" w:lineRule="auto"/>
        <w:ind w:firstLine="540"/>
        <w:contextualSpacing/>
        <w:rPr>
          <w:rFonts w:eastAsia="Helvetica Neue"/>
          <w:color w:val="000000"/>
        </w:rPr>
      </w:pPr>
      <w:r>
        <w:rPr>
          <w:rFonts w:eastAsia="Helvetica Neue"/>
          <w:color w:val="000000"/>
        </w:rPr>
        <w:lastRenderedPageBreak/>
        <w:t>Our study shows a diverse community of wild bees persists in relatively marginal habitats of the lowland Puget Sound region of western Washington State, USA. We captured a total of 1</w:t>
      </w:r>
      <w:ins w:id="195" w:author="Anderson, Riley Morgan" w:date="2024-12-11T21:53:00Z" w16du:dateUtc="2024-12-12T02:53:00Z">
        <w:r w:rsidR="00171CEA">
          <w:rPr>
            <w:rFonts w:eastAsia="Helvetica Neue"/>
            <w:color w:val="000000"/>
          </w:rPr>
          <w:t>18</w:t>
        </w:r>
      </w:ins>
      <w:del w:id="196" w:author="Anderson, Riley Morgan" w:date="2024-12-11T21:53:00Z" w16du:dateUtc="2024-12-12T02:53:00Z">
        <w:r w:rsidDel="00171CEA">
          <w:rPr>
            <w:rFonts w:eastAsia="Helvetica Neue"/>
            <w:color w:val="000000"/>
          </w:rPr>
          <w:delText>67</w:delText>
        </w:r>
      </w:del>
      <w:r>
        <w:rPr>
          <w:rFonts w:eastAsia="Helvetica Neue"/>
          <w:color w:val="000000"/>
        </w:rPr>
        <w:t xml:space="preserve"> species across 24 genera, which exceeds the 109 species across 21 genera found in prior surveys of western Washington diversified farms and gardens (Bloom et al. XXXX, XXXX). Although the genera captured across both studies were largely consistent, we likely found more species due to our monthly sampling that spanned April to October </w:t>
      </w:r>
      <w:r w:rsidR="00E33F6D">
        <w:rPr>
          <w:rFonts w:eastAsia="Helvetica Neue"/>
          <w:color w:val="000000"/>
        </w:rPr>
        <w:t>compared to sampling three times a year</w:t>
      </w:r>
      <w:r>
        <w:rPr>
          <w:rFonts w:eastAsia="Helvetica Neue"/>
          <w:color w:val="000000"/>
        </w:rPr>
        <w:t xml:space="preserve"> (Bloom et al. XXXX, XXXX). It is also possible that the greater number of species found in our sites reflected </w:t>
      </w:r>
      <w:r w:rsidR="00E33F6D">
        <w:rPr>
          <w:rFonts w:eastAsia="Helvetica Neue"/>
          <w:color w:val="000000"/>
        </w:rPr>
        <w:t>largely</w:t>
      </w:r>
      <w:r>
        <w:rPr>
          <w:rFonts w:eastAsia="Helvetica Neue"/>
          <w:color w:val="000000"/>
        </w:rPr>
        <w:t xml:space="preserve"> weedy compared to managed floral communities</w:t>
      </w:r>
      <w:r w:rsidR="00E33F6D">
        <w:rPr>
          <w:rFonts w:eastAsia="Helvetica Neue"/>
          <w:color w:val="000000"/>
        </w:rPr>
        <w:t>, or because management of farm sites may have limited floral resources for bees</w:t>
      </w:r>
      <w:r>
        <w:rPr>
          <w:rFonts w:eastAsia="Helvetica Neue"/>
          <w:color w:val="000000"/>
        </w:rPr>
        <w:t>.</w:t>
      </w:r>
    </w:p>
    <w:p w14:paraId="75606058" w14:textId="4054A860" w:rsidR="00AC0594" w:rsidRDefault="00AC0594" w:rsidP="00AC0594">
      <w:pPr>
        <w:pBdr>
          <w:top w:val="nil"/>
          <w:left w:val="nil"/>
          <w:bottom w:val="nil"/>
          <w:right w:val="nil"/>
          <w:between w:val="nil"/>
        </w:pBdr>
        <w:spacing w:line="480" w:lineRule="auto"/>
        <w:ind w:firstLine="540"/>
        <w:contextualSpacing/>
        <w:rPr>
          <w:rFonts w:eastAsia="Helvetica Neue"/>
          <w:color w:val="000000"/>
        </w:rPr>
      </w:pPr>
      <w:r>
        <w:rPr>
          <w:rFonts w:eastAsia="Helvetica Neue"/>
          <w:color w:val="000000"/>
        </w:rPr>
        <w:t xml:space="preserve">Our study provides evidence that marginal lands in urban areas, such as airports and power line corridors, support diverse wild bee communities. </w:t>
      </w:r>
      <w:r w:rsidRPr="00AC0594">
        <w:rPr>
          <w:rFonts w:eastAsia="Helvetica Neue"/>
          <w:color w:val="000000"/>
        </w:rPr>
        <w:t xml:space="preserve">These </w:t>
      </w:r>
      <w:r>
        <w:rPr>
          <w:rFonts w:eastAsia="Helvetica Neue"/>
          <w:color w:val="000000"/>
        </w:rPr>
        <w:t xml:space="preserve">often underused spaces provide an </w:t>
      </w:r>
      <w:r w:rsidRPr="00AC0594">
        <w:rPr>
          <w:rFonts w:eastAsia="Helvetica Neue"/>
          <w:color w:val="000000"/>
        </w:rPr>
        <w:t xml:space="preserve">opportunity to support biodiversity </w:t>
      </w:r>
      <w:r>
        <w:rPr>
          <w:rFonts w:eastAsia="Helvetica Neue"/>
          <w:color w:val="000000"/>
        </w:rPr>
        <w:t>while minimally interfering with the primary function of the land. A</w:t>
      </w:r>
      <w:r w:rsidRPr="00AC0594">
        <w:rPr>
          <w:rFonts w:eastAsia="Helvetica Neue"/>
          <w:color w:val="000000"/>
        </w:rPr>
        <w:t>irports</w:t>
      </w:r>
      <w:r>
        <w:rPr>
          <w:rFonts w:eastAsia="Helvetica Neue"/>
          <w:color w:val="000000"/>
        </w:rPr>
        <w:t xml:space="preserve"> often have </w:t>
      </w:r>
      <w:r w:rsidRPr="00AC0594">
        <w:rPr>
          <w:rFonts w:eastAsia="Helvetica Neue"/>
          <w:color w:val="000000"/>
        </w:rPr>
        <w:t>extensive grassy perimeters, a</w:t>
      </w:r>
      <w:r>
        <w:rPr>
          <w:rFonts w:eastAsia="Helvetica Neue"/>
          <w:color w:val="000000"/>
        </w:rPr>
        <w:t xml:space="preserve">nd restoring native plants into these areas while reducing mowing may create suitable habitat for bees </w:t>
      </w:r>
      <w:r w:rsidRPr="00AC0594">
        <w:rPr>
          <w:rFonts w:eastAsia="Helvetica Neue"/>
          <w:color w:val="000000"/>
        </w:rPr>
        <w:t xml:space="preserve">(Linz et al., 2021; </w:t>
      </w:r>
      <w:proofErr w:type="spellStart"/>
      <w:r w:rsidRPr="00AC0594">
        <w:rPr>
          <w:rFonts w:eastAsia="Helvetica Neue"/>
          <w:color w:val="000000"/>
        </w:rPr>
        <w:t>Gallé</w:t>
      </w:r>
      <w:proofErr w:type="spellEnd"/>
      <w:r w:rsidRPr="00AC0594">
        <w:rPr>
          <w:rFonts w:eastAsia="Helvetica Neue"/>
          <w:color w:val="000000"/>
        </w:rPr>
        <w:t xml:space="preserve"> et al., 2022). Similarly, power line corridors</w:t>
      </w:r>
      <w:r>
        <w:rPr>
          <w:rFonts w:eastAsia="Helvetica Neue"/>
          <w:color w:val="000000"/>
        </w:rPr>
        <w:t xml:space="preserve"> are often cleared of large vegetation, and </w:t>
      </w:r>
      <w:r w:rsidRPr="00AC0594">
        <w:rPr>
          <w:rFonts w:eastAsia="Helvetica Neue"/>
          <w:color w:val="000000"/>
        </w:rPr>
        <w:t>can be transformed with flowering plants t</w:t>
      </w:r>
      <w:r>
        <w:rPr>
          <w:rFonts w:eastAsia="Helvetica Neue"/>
          <w:color w:val="000000"/>
        </w:rPr>
        <w:t>o</w:t>
      </w:r>
      <w:r w:rsidRPr="00AC0594">
        <w:rPr>
          <w:rFonts w:eastAsia="Helvetica Neue"/>
          <w:color w:val="000000"/>
        </w:rPr>
        <w:t xml:space="preserve"> support bees (Wojcik &amp; Buchmann, 2012; Russell et al., 2018). These efforts </w:t>
      </w:r>
      <w:r>
        <w:rPr>
          <w:rFonts w:eastAsia="Helvetica Neue"/>
          <w:color w:val="000000"/>
        </w:rPr>
        <w:t xml:space="preserve">may </w:t>
      </w:r>
      <w:r w:rsidRPr="00AC0594">
        <w:rPr>
          <w:rFonts w:eastAsia="Helvetica Neue"/>
          <w:color w:val="000000"/>
        </w:rPr>
        <w:t xml:space="preserve">enhance pollination services for nearby green spaces and urban farms </w:t>
      </w:r>
      <w:r>
        <w:rPr>
          <w:rFonts w:eastAsia="Helvetica Neue"/>
          <w:color w:val="000000"/>
        </w:rPr>
        <w:t xml:space="preserve">while also </w:t>
      </w:r>
      <w:r w:rsidRPr="00AC0594">
        <w:rPr>
          <w:rFonts w:eastAsia="Helvetica Neue"/>
          <w:color w:val="000000"/>
        </w:rPr>
        <w:t>promot</w:t>
      </w:r>
      <w:r>
        <w:rPr>
          <w:rFonts w:eastAsia="Helvetica Neue"/>
          <w:color w:val="000000"/>
        </w:rPr>
        <w:t xml:space="preserve">ing broader sustainability and community development </w:t>
      </w:r>
      <w:r w:rsidRPr="00AC0594">
        <w:rPr>
          <w:rFonts w:eastAsia="Helvetica Neue"/>
          <w:color w:val="000000"/>
        </w:rPr>
        <w:t>(</w:t>
      </w:r>
      <w:proofErr w:type="spellStart"/>
      <w:r w:rsidRPr="00AC0594">
        <w:rPr>
          <w:rFonts w:eastAsia="Helvetica Neue"/>
          <w:color w:val="000000"/>
        </w:rPr>
        <w:t>Rundlöf</w:t>
      </w:r>
      <w:proofErr w:type="spellEnd"/>
      <w:r w:rsidRPr="00AC0594">
        <w:rPr>
          <w:rFonts w:eastAsia="Helvetica Neue"/>
          <w:color w:val="000000"/>
        </w:rPr>
        <w:t xml:space="preserve"> et al., 2015; Hall et al., 2017). </w:t>
      </w:r>
      <w:r>
        <w:rPr>
          <w:rFonts w:eastAsia="Helvetica Neue"/>
          <w:color w:val="000000"/>
        </w:rPr>
        <w:t>Our results provide further evidence that marginal lands may provide a key tool for urban pollinator restoration, especially given that little to no maintenance on the land is required.</w:t>
      </w:r>
    </w:p>
    <w:p w14:paraId="1B8B7274" w14:textId="49F7DF5C" w:rsidR="008B711C" w:rsidRPr="008B711C" w:rsidRDefault="008B711C" w:rsidP="008B711C">
      <w:pPr>
        <w:pBdr>
          <w:top w:val="nil"/>
          <w:left w:val="nil"/>
          <w:bottom w:val="nil"/>
          <w:right w:val="nil"/>
          <w:between w:val="nil"/>
        </w:pBdr>
        <w:spacing w:line="480" w:lineRule="auto"/>
        <w:ind w:firstLine="540"/>
        <w:contextualSpacing/>
        <w:rPr>
          <w:rFonts w:eastAsia="Helvetica Neue"/>
          <w:color w:val="000000"/>
        </w:rPr>
      </w:pPr>
      <w:r w:rsidRPr="008B711C">
        <w:rPr>
          <w:rFonts w:eastAsia="Helvetica Neue"/>
          <w:color w:val="000000"/>
        </w:rPr>
        <w:t xml:space="preserve">Efforts to conserve bees in fragmented urban landscapes extend beyond airports and power lines. </w:t>
      </w:r>
      <w:r>
        <w:rPr>
          <w:rFonts w:eastAsia="Helvetica Neue"/>
          <w:color w:val="000000"/>
        </w:rPr>
        <w:t>For example, c</w:t>
      </w:r>
      <w:r w:rsidRPr="008B711C">
        <w:rPr>
          <w:rFonts w:eastAsia="Helvetica Neue"/>
          <w:color w:val="000000"/>
        </w:rPr>
        <w:t>ommunity gardens provide a diverse range of flowering plants throughout season</w:t>
      </w:r>
      <w:r>
        <w:rPr>
          <w:rFonts w:eastAsia="Helvetica Neue"/>
          <w:color w:val="000000"/>
        </w:rPr>
        <w:t xml:space="preserve">s </w:t>
      </w:r>
      <w:r w:rsidR="00E33F6D">
        <w:rPr>
          <w:rFonts w:eastAsia="Helvetica Neue"/>
          <w:color w:val="000000"/>
        </w:rPr>
        <w:t xml:space="preserve">and often support pollinator diversity that is similar to nearby natural areas </w:t>
      </w:r>
      <w:r>
        <w:rPr>
          <w:rFonts w:eastAsia="Helvetica Neue"/>
          <w:color w:val="000000"/>
        </w:rPr>
        <w:t>(REFS)</w:t>
      </w:r>
      <w:r w:rsidRPr="008B711C">
        <w:rPr>
          <w:rFonts w:eastAsia="Helvetica Neue"/>
          <w:color w:val="000000"/>
        </w:rPr>
        <w:t xml:space="preserve">. </w:t>
      </w:r>
      <w:r w:rsidRPr="008B711C">
        <w:rPr>
          <w:rFonts w:eastAsia="Helvetica Neue"/>
          <w:color w:val="000000"/>
        </w:rPr>
        <w:lastRenderedPageBreak/>
        <w:t xml:space="preserve">Vacant lots in urban areas can </w:t>
      </w:r>
      <w:r>
        <w:rPr>
          <w:rFonts w:eastAsia="Helvetica Neue"/>
          <w:color w:val="000000"/>
        </w:rPr>
        <w:t xml:space="preserve">also be </w:t>
      </w:r>
      <w:r w:rsidRPr="008B711C">
        <w:rPr>
          <w:rFonts w:eastAsia="Helvetica Neue"/>
          <w:color w:val="000000"/>
        </w:rPr>
        <w:t>managed to support pollinators by creating nesting sites and implementing low-maintenance landscaping</w:t>
      </w:r>
      <w:r>
        <w:rPr>
          <w:rFonts w:eastAsia="Helvetica Neue"/>
          <w:color w:val="000000"/>
        </w:rPr>
        <w:t xml:space="preserve"> (REFS)</w:t>
      </w:r>
      <w:r w:rsidRPr="008B711C">
        <w:rPr>
          <w:rFonts w:eastAsia="Helvetica Neue"/>
          <w:color w:val="000000"/>
        </w:rPr>
        <w:t>. These interventions not only provide forage and shelter for pollinators but also contribute to community engagement.</w:t>
      </w:r>
      <w:r>
        <w:rPr>
          <w:rFonts w:eastAsia="Helvetica Neue"/>
          <w:color w:val="000000"/>
        </w:rPr>
        <w:t xml:space="preserve"> Similarly,</w:t>
      </w:r>
      <w:r w:rsidR="00E33F6D">
        <w:rPr>
          <w:rFonts w:eastAsia="Helvetica Neue"/>
          <w:color w:val="000000"/>
        </w:rPr>
        <w:t xml:space="preserve"> by reducing mowing in</w:t>
      </w:r>
      <w:r>
        <w:rPr>
          <w:rFonts w:eastAsia="Helvetica Neue"/>
          <w:color w:val="000000"/>
        </w:rPr>
        <w:t xml:space="preserve"> </w:t>
      </w:r>
      <w:r w:rsidRPr="008B711C">
        <w:rPr>
          <w:rFonts w:eastAsia="Helvetica Neue"/>
          <w:color w:val="000000"/>
        </w:rPr>
        <w:t>roadside verges</w:t>
      </w:r>
      <w:r w:rsidR="00E33F6D">
        <w:rPr>
          <w:rFonts w:eastAsia="Helvetica Neue"/>
          <w:color w:val="000000"/>
        </w:rPr>
        <w:t xml:space="preserve">, these government-owned spaces </w:t>
      </w:r>
      <w:r w:rsidRPr="008B711C">
        <w:rPr>
          <w:rFonts w:eastAsia="Helvetica Neue"/>
          <w:color w:val="000000"/>
        </w:rPr>
        <w:t>can connect fragmented green spaces, facilitating bee movement</w:t>
      </w:r>
      <w:r w:rsidR="00E33F6D">
        <w:rPr>
          <w:rFonts w:eastAsia="Helvetica Neue"/>
          <w:color w:val="000000"/>
        </w:rPr>
        <w:t xml:space="preserve"> and population growth</w:t>
      </w:r>
      <w:r w:rsidRPr="008B711C">
        <w:rPr>
          <w:rFonts w:eastAsia="Helvetica Neue"/>
          <w:color w:val="000000"/>
        </w:rPr>
        <w:t xml:space="preserve">. </w:t>
      </w:r>
      <w:r>
        <w:rPr>
          <w:rFonts w:eastAsia="Helvetica Neue"/>
          <w:color w:val="000000"/>
        </w:rPr>
        <w:t>Our study complements this research and shows that a</w:t>
      </w:r>
      <w:r w:rsidRPr="008B711C">
        <w:rPr>
          <w:rFonts w:eastAsia="Helvetica Neue"/>
          <w:color w:val="000000"/>
        </w:rPr>
        <w:t>llowing spontaneous vegetation growth in small urban areas supports pollinator diversity by offering a variety of flowering plants and nesting habitat</w:t>
      </w:r>
      <w:r>
        <w:rPr>
          <w:rFonts w:eastAsia="Helvetica Neue"/>
          <w:color w:val="000000"/>
        </w:rPr>
        <w:t>.</w:t>
      </w:r>
    </w:p>
    <w:p w14:paraId="3F3CC2B5" w14:textId="2E2AADA5" w:rsidR="008B711C" w:rsidRPr="008B711C" w:rsidRDefault="008B711C" w:rsidP="008B711C">
      <w:pPr>
        <w:pBdr>
          <w:top w:val="nil"/>
          <w:left w:val="nil"/>
          <w:bottom w:val="nil"/>
          <w:right w:val="nil"/>
          <w:between w:val="nil"/>
        </w:pBdr>
        <w:spacing w:line="480" w:lineRule="auto"/>
        <w:ind w:firstLine="540"/>
        <w:contextualSpacing/>
        <w:rPr>
          <w:rFonts w:eastAsia="Helvetica Neue"/>
          <w:color w:val="000000"/>
        </w:rPr>
      </w:pPr>
      <w:r>
        <w:rPr>
          <w:rFonts w:eastAsia="Helvetica Neue"/>
          <w:color w:val="000000"/>
        </w:rPr>
        <w:t xml:space="preserve">Our results also show that diverse communities of bees were present across the </w:t>
      </w:r>
      <w:r w:rsidR="00E33F6D">
        <w:rPr>
          <w:rFonts w:eastAsia="Helvetica Neue"/>
          <w:color w:val="000000"/>
        </w:rPr>
        <w:t xml:space="preserve">season, </w:t>
      </w:r>
      <w:r>
        <w:rPr>
          <w:rFonts w:eastAsia="Helvetica Neue"/>
          <w:color w:val="000000"/>
        </w:rPr>
        <w:t xml:space="preserve">although composition of communities changed over time. </w:t>
      </w:r>
      <w:r w:rsidRPr="008B711C">
        <w:rPr>
          <w:rFonts w:eastAsia="Helvetica Neue"/>
          <w:color w:val="000000"/>
        </w:rPr>
        <w:t>The phenology of</w:t>
      </w:r>
      <w:r>
        <w:rPr>
          <w:rFonts w:eastAsia="Helvetica Neue"/>
          <w:color w:val="000000"/>
        </w:rPr>
        <w:t xml:space="preserve"> bee species can be impacted by many factors such as </w:t>
      </w:r>
      <w:r w:rsidRPr="008B711C">
        <w:rPr>
          <w:rFonts w:eastAsia="Helvetica Neue"/>
          <w:color w:val="000000"/>
        </w:rPr>
        <w:t>life histor</w:t>
      </w:r>
      <w:r>
        <w:rPr>
          <w:rFonts w:eastAsia="Helvetica Neue"/>
          <w:color w:val="000000"/>
        </w:rPr>
        <w:t>y</w:t>
      </w:r>
      <w:r w:rsidRPr="008B711C">
        <w:rPr>
          <w:rFonts w:eastAsia="Helvetica Neue"/>
          <w:color w:val="000000"/>
        </w:rPr>
        <w:t>, climat</w:t>
      </w:r>
      <w:r>
        <w:rPr>
          <w:rFonts w:eastAsia="Helvetica Neue"/>
          <w:color w:val="000000"/>
        </w:rPr>
        <w:t xml:space="preserve">e niche, and ecological interactions. </w:t>
      </w:r>
      <w:r w:rsidR="00E33F6D">
        <w:rPr>
          <w:rFonts w:eastAsia="Helvetica Neue"/>
          <w:color w:val="000000"/>
        </w:rPr>
        <w:t xml:space="preserve">Similar to other studies, we show that bees such as Nomada and Andrena are the first to emerge in early spring, aligning with </w:t>
      </w:r>
      <w:r w:rsidRPr="008B711C">
        <w:rPr>
          <w:rFonts w:eastAsia="Helvetica Neue"/>
          <w:color w:val="000000"/>
        </w:rPr>
        <w:t xml:space="preserve">flowering of early-blooming plants </w:t>
      </w:r>
      <w:r w:rsidR="00E33F6D">
        <w:rPr>
          <w:rFonts w:eastAsia="Helvetica Neue"/>
          <w:color w:val="000000"/>
        </w:rPr>
        <w:t xml:space="preserve">(REFS). </w:t>
      </w:r>
      <w:r w:rsidRPr="008B711C">
        <w:rPr>
          <w:rFonts w:eastAsia="Helvetica Neue"/>
          <w:color w:val="000000"/>
        </w:rPr>
        <w:t xml:space="preserve">As the season progresses, the activity of genera such as </w:t>
      </w:r>
      <w:r w:rsidRPr="008B711C">
        <w:rPr>
          <w:rFonts w:eastAsia="Helvetica Neue"/>
          <w:i/>
          <w:iCs/>
          <w:color w:val="000000"/>
        </w:rPr>
        <w:t>Halictus</w:t>
      </w:r>
      <w:r w:rsidRPr="008B711C">
        <w:rPr>
          <w:rFonts w:eastAsia="Helvetica Neue"/>
          <w:color w:val="000000"/>
        </w:rPr>
        <w:t xml:space="preserve"> and </w:t>
      </w:r>
      <w:r w:rsidRPr="008B711C">
        <w:rPr>
          <w:rFonts w:eastAsia="Helvetica Neue"/>
          <w:i/>
          <w:iCs/>
          <w:color w:val="000000"/>
        </w:rPr>
        <w:t>Lasioglossum</w:t>
      </w:r>
      <w:r w:rsidR="00E33F6D">
        <w:rPr>
          <w:rFonts w:eastAsia="Helvetica Neue"/>
          <w:i/>
          <w:iCs/>
          <w:color w:val="000000"/>
        </w:rPr>
        <w:t xml:space="preserve"> </w:t>
      </w:r>
      <w:r w:rsidRPr="008B711C">
        <w:rPr>
          <w:rFonts w:eastAsia="Helvetica Neue"/>
          <w:color w:val="000000"/>
        </w:rPr>
        <w:t>become more prominent. These genera are often more heat-tolerant and exhibit a broader range of nesting and foraging behaviors</w:t>
      </w:r>
      <w:r w:rsidR="00E33F6D">
        <w:rPr>
          <w:rFonts w:eastAsia="Helvetica Neue"/>
          <w:color w:val="000000"/>
        </w:rPr>
        <w:t xml:space="preserve"> (REFS)</w:t>
      </w:r>
      <w:r w:rsidRPr="008B711C">
        <w:rPr>
          <w:rFonts w:eastAsia="Helvetica Neue"/>
          <w:color w:val="000000"/>
        </w:rPr>
        <w:t xml:space="preserve">. </w:t>
      </w:r>
      <w:r w:rsidR="00E33F6D">
        <w:rPr>
          <w:rFonts w:eastAsia="Helvetica Neue"/>
          <w:color w:val="000000"/>
        </w:rPr>
        <w:t>In contrast</w:t>
      </w:r>
      <w:r w:rsidRPr="008B711C">
        <w:rPr>
          <w:rFonts w:eastAsia="Helvetica Neue"/>
          <w:color w:val="000000"/>
        </w:rPr>
        <w:t xml:space="preserve">, large-bodied genera like </w:t>
      </w:r>
      <w:r w:rsidR="00E33F6D">
        <w:rPr>
          <w:rFonts w:eastAsia="Helvetica Neue"/>
          <w:i/>
          <w:iCs/>
          <w:color w:val="000000"/>
        </w:rPr>
        <w:t>Apis and B</w:t>
      </w:r>
      <w:r w:rsidRPr="008B711C">
        <w:rPr>
          <w:rFonts w:eastAsia="Helvetica Neue"/>
          <w:i/>
          <w:iCs/>
          <w:color w:val="000000"/>
        </w:rPr>
        <w:t>ombus</w:t>
      </w:r>
      <w:r w:rsidRPr="008B711C">
        <w:rPr>
          <w:rFonts w:eastAsia="Helvetica Neue"/>
          <w:color w:val="000000"/>
        </w:rPr>
        <w:t xml:space="preserve"> show prolonged activity, maintaining their colonies throughout the </w:t>
      </w:r>
      <w:r w:rsidR="00E33F6D">
        <w:rPr>
          <w:rFonts w:eastAsia="Helvetica Neue"/>
          <w:color w:val="000000"/>
        </w:rPr>
        <w:t xml:space="preserve">entire </w:t>
      </w:r>
      <w:r w:rsidRPr="008B711C">
        <w:rPr>
          <w:rFonts w:eastAsia="Helvetica Neue"/>
          <w:color w:val="000000"/>
        </w:rPr>
        <w:t>growing season</w:t>
      </w:r>
      <w:ins w:id="197" w:author="Anderson, Riley Morgan" w:date="2024-12-11T10:42:00Z" w16du:dateUtc="2024-12-11T15:42:00Z">
        <w:r w:rsidR="004E1A71">
          <w:rPr>
            <w:rFonts w:eastAsia="Helvetica Neue"/>
            <w:color w:val="000000"/>
          </w:rPr>
          <w:t>, likely</w:t>
        </w:r>
      </w:ins>
      <w:r w:rsidRPr="008B711C">
        <w:rPr>
          <w:rFonts w:eastAsia="Helvetica Neue"/>
          <w:color w:val="000000"/>
        </w:rPr>
        <w:t xml:space="preserve"> by exploiting a wider variety of floral resources</w:t>
      </w:r>
      <w:r w:rsidR="00E33F6D">
        <w:rPr>
          <w:rFonts w:eastAsia="Helvetica Neue"/>
          <w:color w:val="000000"/>
        </w:rPr>
        <w:t xml:space="preserve"> (REFS)</w:t>
      </w:r>
      <w:r w:rsidRPr="008B711C">
        <w:rPr>
          <w:rFonts w:eastAsia="Helvetica Neue"/>
          <w:color w:val="000000"/>
        </w:rPr>
        <w:t>.</w:t>
      </w:r>
      <w:r w:rsidR="00E33F6D">
        <w:rPr>
          <w:rFonts w:eastAsia="Helvetica Neue"/>
          <w:color w:val="000000"/>
        </w:rPr>
        <w:t xml:space="preserve"> Our study provides a better understanding of the phenology of bees in the Puget Sound, and future work should consider how these patterns overlap with flowering plant phenology.</w:t>
      </w:r>
    </w:p>
    <w:p w14:paraId="7EEDBFBE" w14:textId="12502756" w:rsidR="000C4639" w:rsidRPr="000C4639" w:rsidRDefault="00E33F6D" w:rsidP="000C4639">
      <w:pPr>
        <w:pBdr>
          <w:top w:val="nil"/>
          <w:left w:val="nil"/>
          <w:bottom w:val="nil"/>
          <w:right w:val="nil"/>
          <w:between w:val="nil"/>
        </w:pBdr>
        <w:spacing w:line="480" w:lineRule="auto"/>
        <w:ind w:firstLine="540"/>
        <w:contextualSpacing/>
        <w:rPr>
          <w:rFonts w:eastAsia="Helvetica Neue"/>
          <w:color w:val="000000"/>
        </w:rPr>
      </w:pPr>
      <w:r>
        <w:rPr>
          <w:rFonts w:eastAsia="Helvetica Neue"/>
          <w:color w:val="000000"/>
        </w:rPr>
        <w:t xml:space="preserve">Our study also revealed phenology of parasitic bee groups and their hosts, although data was sparse for several taxa. </w:t>
      </w:r>
      <w:r w:rsidRPr="00E33F6D">
        <w:rPr>
          <w:rFonts w:eastAsia="Helvetica Neue"/>
          <w:color w:val="000000"/>
        </w:rPr>
        <w:t xml:space="preserve">Parasitic </w:t>
      </w:r>
      <w:r>
        <w:rPr>
          <w:rFonts w:eastAsia="Helvetica Neue"/>
          <w:color w:val="000000"/>
        </w:rPr>
        <w:t xml:space="preserve">taxa such </w:t>
      </w:r>
      <w:r w:rsidRPr="00E33F6D">
        <w:rPr>
          <w:rFonts w:eastAsia="Helvetica Neue"/>
          <w:color w:val="000000"/>
        </w:rPr>
        <w:t xml:space="preserve">as </w:t>
      </w:r>
      <w:r w:rsidRPr="00E33F6D">
        <w:rPr>
          <w:rFonts w:eastAsia="Helvetica Neue"/>
          <w:i/>
          <w:iCs/>
          <w:color w:val="000000"/>
        </w:rPr>
        <w:t>Nomada</w:t>
      </w:r>
      <w:r w:rsidRPr="00E33F6D">
        <w:rPr>
          <w:rFonts w:eastAsia="Helvetica Neue"/>
          <w:color w:val="000000"/>
        </w:rPr>
        <w:t xml:space="preserve"> and </w:t>
      </w:r>
      <w:r w:rsidRPr="00E33F6D">
        <w:rPr>
          <w:rFonts w:eastAsia="Helvetica Neue"/>
          <w:i/>
          <w:iCs/>
          <w:color w:val="000000"/>
        </w:rPr>
        <w:t>Coelioxys</w:t>
      </w:r>
      <w:r w:rsidRPr="00E33F6D">
        <w:rPr>
          <w:rFonts w:eastAsia="Helvetica Neue"/>
          <w:color w:val="000000"/>
        </w:rPr>
        <w:t xml:space="preserve"> rely on phenological synchronization with their hosts to ensure access to nests and brood for parasitism. For example, </w:t>
      </w:r>
      <w:r w:rsidRPr="00E33F6D">
        <w:rPr>
          <w:rFonts w:eastAsia="Helvetica Neue"/>
          <w:i/>
          <w:iCs/>
          <w:color w:val="000000"/>
        </w:rPr>
        <w:t>Nomada</w:t>
      </w:r>
      <w:r w:rsidRPr="00E33F6D">
        <w:rPr>
          <w:rFonts w:eastAsia="Helvetica Neue"/>
          <w:color w:val="000000"/>
        </w:rPr>
        <w:t xml:space="preserve"> often parasitizes </w:t>
      </w:r>
      <w:r w:rsidRPr="00E33F6D">
        <w:rPr>
          <w:rFonts w:eastAsia="Helvetica Neue"/>
          <w:i/>
          <w:iCs/>
          <w:color w:val="000000"/>
        </w:rPr>
        <w:t>Andrena</w:t>
      </w:r>
      <w:r w:rsidRPr="00E33F6D">
        <w:rPr>
          <w:rFonts w:eastAsia="Helvetica Neue"/>
          <w:color w:val="000000"/>
        </w:rPr>
        <w:t xml:space="preserve"> bees, which emerge in early spring, whereas </w:t>
      </w:r>
      <w:r w:rsidRPr="00E33F6D">
        <w:rPr>
          <w:rFonts w:eastAsia="Helvetica Neue"/>
          <w:i/>
          <w:iCs/>
          <w:color w:val="000000"/>
        </w:rPr>
        <w:t>Coelioxys</w:t>
      </w:r>
      <w:r w:rsidRPr="00E33F6D">
        <w:rPr>
          <w:rFonts w:eastAsia="Helvetica Neue"/>
          <w:color w:val="000000"/>
        </w:rPr>
        <w:t xml:space="preserve"> may </w:t>
      </w:r>
      <w:r w:rsidRPr="00E33F6D">
        <w:rPr>
          <w:rFonts w:eastAsia="Helvetica Neue"/>
          <w:color w:val="000000"/>
        </w:rPr>
        <w:lastRenderedPageBreak/>
        <w:t xml:space="preserve">target </w:t>
      </w:r>
      <w:r w:rsidRPr="00E33F6D">
        <w:rPr>
          <w:rFonts w:eastAsia="Helvetica Neue"/>
          <w:i/>
          <w:iCs/>
          <w:color w:val="000000"/>
        </w:rPr>
        <w:t>Megachile</w:t>
      </w:r>
      <w:r w:rsidRPr="00E33F6D">
        <w:rPr>
          <w:rFonts w:eastAsia="Helvetica Neue"/>
          <w:color w:val="000000"/>
        </w:rPr>
        <w:t xml:space="preserve"> bees active during late spring and summer</w:t>
      </w:r>
      <w:r w:rsidR="000C4639">
        <w:rPr>
          <w:rFonts w:eastAsia="Helvetica Neue"/>
          <w:color w:val="000000"/>
        </w:rPr>
        <w:t xml:space="preserve"> (REFS)</w:t>
      </w:r>
      <w:r w:rsidRPr="00E33F6D">
        <w:rPr>
          <w:rFonts w:eastAsia="Helvetica Neue"/>
          <w:color w:val="000000"/>
        </w:rPr>
        <w:t xml:space="preserve">. </w:t>
      </w:r>
      <w:r w:rsidR="000C4639" w:rsidRPr="000C4639">
        <w:rPr>
          <w:rFonts w:eastAsia="Helvetica Neue"/>
          <w:color w:val="000000"/>
        </w:rPr>
        <w:t>Despite the ecological</w:t>
      </w:r>
      <w:r w:rsidR="000C4639">
        <w:rPr>
          <w:rFonts w:eastAsia="Helvetica Neue"/>
          <w:color w:val="000000"/>
        </w:rPr>
        <w:t xml:space="preserve"> importance </w:t>
      </w:r>
      <w:r w:rsidR="000C4639" w:rsidRPr="000C4639">
        <w:rPr>
          <w:rFonts w:eastAsia="Helvetica Neue"/>
          <w:color w:val="000000"/>
        </w:rPr>
        <w:t xml:space="preserve">of these interactions, data on parasitic bees are limited. Many parasitic bees are less abundant than their hosts, and their cryptic behavior makes them hard to observe. Enhanced monitoring, targeted ecological studies, and integration of parasitic bees into broader pollinator research are essential to fill knowledge gaps </w:t>
      </w:r>
      <w:r w:rsidR="000C4639">
        <w:rPr>
          <w:rFonts w:eastAsia="Helvetica Neue"/>
          <w:color w:val="000000"/>
        </w:rPr>
        <w:t>on the roles of these key species</w:t>
      </w:r>
      <w:r w:rsidR="000C4639" w:rsidRPr="000C4639">
        <w:rPr>
          <w:rFonts w:eastAsia="Helvetica Neue"/>
          <w:color w:val="000000"/>
        </w:rPr>
        <w:t>.</w:t>
      </w:r>
    </w:p>
    <w:p w14:paraId="5E26EB82" w14:textId="0699A8E3" w:rsidR="005F5DFE" w:rsidRDefault="000C4639" w:rsidP="005F5DFE">
      <w:pPr>
        <w:pBdr>
          <w:top w:val="nil"/>
          <w:left w:val="nil"/>
          <w:bottom w:val="nil"/>
          <w:right w:val="nil"/>
          <w:between w:val="nil"/>
        </w:pBdr>
        <w:spacing w:line="480" w:lineRule="auto"/>
        <w:ind w:firstLine="540"/>
        <w:contextualSpacing/>
        <w:rPr>
          <w:rFonts w:eastAsia="Helvetica Neue"/>
          <w:color w:val="000000"/>
        </w:rPr>
      </w:pPr>
      <w:r>
        <w:rPr>
          <w:rFonts w:eastAsia="Helvetica Neue"/>
          <w:color w:val="000000"/>
        </w:rPr>
        <w:t>CONCLUSION</w:t>
      </w:r>
    </w:p>
    <w:p w14:paraId="417C4AB3" w14:textId="77777777" w:rsidR="005F5DFE" w:rsidRDefault="005F5DFE" w:rsidP="00426E9A">
      <w:pPr>
        <w:pBdr>
          <w:top w:val="nil"/>
          <w:left w:val="nil"/>
          <w:bottom w:val="nil"/>
          <w:right w:val="nil"/>
          <w:between w:val="nil"/>
        </w:pBdr>
        <w:spacing w:line="480" w:lineRule="auto"/>
        <w:contextualSpacing/>
        <w:rPr>
          <w:rFonts w:eastAsia="Helvetica Neue"/>
          <w:b/>
          <w:bCs/>
          <w:color w:val="000000"/>
        </w:rPr>
      </w:pPr>
    </w:p>
    <w:p w14:paraId="000000B4" w14:textId="76336DDC" w:rsidR="0072772F" w:rsidRPr="00426E9A" w:rsidRDefault="00000000" w:rsidP="00426E9A">
      <w:pPr>
        <w:pBdr>
          <w:top w:val="nil"/>
          <w:left w:val="nil"/>
          <w:bottom w:val="nil"/>
          <w:right w:val="nil"/>
          <w:between w:val="nil"/>
        </w:pBdr>
        <w:spacing w:line="480" w:lineRule="auto"/>
        <w:contextualSpacing/>
        <w:rPr>
          <w:rFonts w:eastAsia="Helvetica Neue"/>
          <w:b/>
          <w:bCs/>
          <w:color w:val="000000"/>
        </w:rPr>
      </w:pPr>
      <w:r w:rsidRPr="00426E9A">
        <w:rPr>
          <w:rFonts w:eastAsia="Helvetica Neue"/>
          <w:b/>
          <w:bCs/>
          <w:color w:val="000000"/>
        </w:rPr>
        <w:t>ACKNOWLEDGEMENTS</w:t>
      </w:r>
    </w:p>
    <w:p w14:paraId="000000D4" w14:textId="01322906" w:rsidR="0072772F" w:rsidRPr="005559CF" w:rsidRDefault="00426E9A" w:rsidP="00426E9A">
      <w:pPr>
        <w:pBdr>
          <w:top w:val="nil"/>
          <w:left w:val="nil"/>
          <w:bottom w:val="nil"/>
          <w:right w:val="nil"/>
          <w:between w:val="nil"/>
        </w:pBdr>
        <w:spacing w:line="480" w:lineRule="auto"/>
        <w:ind w:firstLine="540"/>
        <w:contextualSpacing/>
        <w:rPr>
          <w:rFonts w:eastAsia="Helvetica Neue"/>
          <w:color w:val="000000"/>
        </w:rPr>
      </w:pPr>
      <w:r>
        <w:rPr>
          <w:rFonts w:eastAsia="Helvetica Neue"/>
          <w:color w:val="000000"/>
        </w:rPr>
        <w:t xml:space="preserve">We thank T. Griswold, H. Ikerd, D. Cox-Foster, J. Strange, J. Gibbs, G. Gardner, R. Thorp, and </w:t>
      </w:r>
      <w:r w:rsidRPr="005559CF">
        <w:rPr>
          <w:rFonts w:eastAsia="Helvetica Neue"/>
          <w:color w:val="000000"/>
        </w:rPr>
        <w:t>K</w:t>
      </w:r>
      <w:r>
        <w:rPr>
          <w:rFonts w:eastAsia="Helvetica Neue"/>
          <w:color w:val="000000"/>
        </w:rPr>
        <w:t xml:space="preserve">. </w:t>
      </w:r>
      <w:r w:rsidRPr="005559CF">
        <w:rPr>
          <w:rFonts w:eastAsia="Helvetica Neue"/>
          <w:color w:val="000000"/>
        </w:rPr>
        <w:t xml:space="preserve">Koyamatsu </w:t>
      </w:r>
      <w:r>
        <w:rPr>
          <w:rFonts w:eastAsia="Helvetica Neue"/>
          <w:color w:val="000000"/>
        </w:rPr>
        <w:t>for assi</w:t>
      </w:r>
      <w:r w:rsidRPr="005559CF">
        <w:rPr>
          <w:rFonts w:eastAsia="Helvetica Neue"/>
          <w:color w:val="000000"/>
        </w:rPr>
        <w:t>s</w:t>
      </w:r>
      <w:r>
        <w:rPr>
          <w:rFonts w:eastAsia="Helvetica Neue"/>
          <w:color w:val="000000"/>
        </w:rPr>
        <w:t xml:space="preserve">ting </w:t>
      </w:r>
      <w:r w:rsidRPr="005559CF">
        <w:rPr>
          <w:rFonts w:eastAsia="Helvetica Neue"/>
          <w:color w:val="000000"/>
        </w:rPr>
        <w:t xml:space="preserve">in specimen </w:t>
      </w:r>
      <w:r>
        <w:rPr>
          <w:rFonts w:eastAsia="Helvetica Neue"/>
          <w:color w:val="000000"/>
        </w:rPr>
        <w:t xml:space="preserve">identification, and </w:t>
      </w:r>
      <w:r w:rsidRPr="005559CF">
        <w:rPr>
          <w:rFonts w:eastAsia="Helvetica Neue"/>
          <w:color w:val="000000"/>
        </w:rPr>
        <w:t>C</w:t>
      </w:r>
      <w:r>
        <w:rPr>
          <w:rFonts w:eastAsia="Helvetica Neue"/>
          <w:color w:val="000000"/>
        </w:rPr>
        <w:t>.</w:t>
      </w:r>
      <w:r w:rsidRPr="005559CF">
        <w:rPr>
          <w:rFonts w:eastAsia="Helvetica Neue"/>
          <w:color w:val="000000"/>
        </w:rPr>
        <w:t xml:space="preserve"> Looney</w:t>
      </w:r>
      <w:r>
        <w:rPr>
          <w:rFonts w:eastAsia="Helvetica Neue"/>
          <w:color w:val="000000"/>
        </w:rPr>
        <w:t xml:space="preserve">, E. Rare, A. Rinard, N. Mengist, and T. London for logistical support. </w:t>
      </w:r>
      <w:r w:rsidRPr="005559CF">
        <w:rPr>
          <w:rFonts w:eastAsia="Helvetica Neue"/>
          <w:color w:val="000000"/>
        </w:rPr>
        <w:t>Field site access was provided by Seattle City Light, The Port of Seattle, and Boeing Corp</w:t>
      </w:r>
      <w:r>
        <w:rPr>
          <w:rFonts w:eastAsia="Helvetica Neue"/>
          <w:color w:val="000000"/>
        </w:rPr>
        <w:t xml:space="preserve">. Funding </w:t>
      </w:r>
      <w:r w:rsidRPr="005559CF">
        <w:rPr>
          <w:rFonts w:eastAsia="Helvetica Neue"/>
          <w:color w:val="000000"/>
        </w:rPr>
        <w:t>was provided by the Bullitt Foundation.</w:t>
      </w:r>
      <w:r>
        <w:rPr>
          <w:rFonts w:eastAsia="Helvetica Neue"/>
          <w:color w:val="000000"/>
        </w:rPr>
        <w:t xml:space="preserve"> We would like to recognize our junior author and colleague, </w:t>
      </w:r>
      <w:r w:rsidRPr="005559CF">
        <w:rPr>
          <w:rFonts w:eastAsia="Helvetica Neue"/>
          <w:color w:val="000000"/>
        </w:rPr>
        <w:t>Robert Redmond, now deceased, for his creative vision and facilitation, without which this work would not have been possible.</w:t>
      </w:r>
    </w:p>
    <w:p w14:paraId="000000D5" w14:textId="77777777" w:rsidR="0072772F" w:rsidRPr="005559CF" w:rsidRDefault="0072772F">
      <w:pPr>
        <w:pBdr>
          <w:top w:val="nil"/>
          <w:left w:val="nil"/>
          <w:bottom w:val="nil"/>
          <w:right w:val="nil"/>
          <w:between w:val="nil"/>
        </w:pBdr>
        <w:rPr>
          <w:rFonts w:eastAsia="Helvetica Neue"/>
          <w:color w:val="000000"/>
        </w:rPr>
      </w:pPr>
    </w:p>
    <w:p w14:paraId="000000D6" w14:textId="77777777" w:rsidR="0072772F" w:rsidRPr="005559CF" w:rsidRDefault="0072772F">
      <w:pPr>
        <w:pBdr>
          <w:top w:val="nil"/>
          <w:left w:val="nil"/>
          <w:bottom w:val="nil"/>
          <w:right w:val="nil"/>
          <w:between w:val="nil"/>
        </w:pBdr>
        <w:rPr>
          <w:rFonts w:eastAsia="Helvetica Neue"/>
          <w:color w:val="000000"/>
        </w:rPr>
      </w:pPr>
    </w:p>
    <w:p w14:paraId="000000D7" w14:textId="77777777" w:rsidR="0072772F" w:rsidRPr="005559CF" w:rsidRDefault="0072772F">
      <w:pPr>
        <w:pBdr>
          <w:top w:val="nil"/>
          <w:left w:val="nil"/>
          <w:bottom w:val="nil"/>
          <w:right w:val="nil"/>
          <w:between w:val="nil"/>
        </w:pBdr>
        <w:rPr>
          <w:rFonts w:eastAsia="Helvetica Neue"/>
          <w:color w:val="000000"/>
        </w:rPr>
      </w:pPr>
    </w:p>
    <w:p w14:paraId="000000D8" w14:textId="77777777" w:rsidR="0072772F" w:rsidRPr="005559CF" w:rsidRDefault="0072772F">
      <w:pPr>
        <w:pBdr>
          <w:top w:val="nil"/>
          <w:left w:val="nil"/>
          <w:bottom w:val="nil"/>
          <w:right w:val="nil"/>
          <w:between w:val="nil"/>
        </w:pBdr>
        <w:rPr>
          <w:rFonts w:eastAsia="Helvetica Neue"/>
          <w:color w:val="000000"/>
        </w:rPr>
      </w:pPr>
    </w:p>
    <w:p w14:paraId="000000D9" w14:textId="77777777" w:rsidR="0072772F" w:rsidRPr="005559CF" w:rsidRDefault="0072772F">
      <w:pPr>
        <w:pBdr>
          <w:top w:val="nil"/>
          <w:left w:val="nil"/>
          <w:bottom w:val="nil"/>
          <w:right w:val="nil"/>
          <w:between w:val="nil"/>
        </w:pBdr>
        <w:rPr>
          <w:rFonts w:eastAsia="Helvetica Neue"/>
          <w:color w:val="000000"/>
        </w:rPr>
      </w:pPr>
    </w:p>
    <w:p w14:paraId="000000DA" w14:textId="77777777" w:rsidR="0072772F" w:rsidRPr="005559CF" w:rsidRDefault="00000000">
      <w:pPr>
        <w:pBdr>
          <w:top w:val="nil"/>
          <w:left w:val="nil"/>
          <w:bottom w:val="nil"/>
          <w:right w:val="nil"/>
          <w:between w:val="nil"/>
        </w:pBdr>
        <w:rPr>
          <w:rFonts w:eastAsia="Helvetica Neue"/>
          <w:color w:val="000000"/>
        </w:rPr>
      </w:pPr>
      <w:r w:rsidRPr="005559CF">
        <w:br w:type="page"/>
      </w:r>
    </w:p>
    <w:p w14:paraId="000000DB" w14:textId="77777777" w:rsidR="0072772F" w:rsidRPr="009E5995" w:rsidRDefault="00000000" w:rsidP="008E46DF">
      <w:pPr>
        <w:pBdr>
          <w:top w:val="nil"/>
          <w:left w:val="nil"/>
          <w:bottom w:val="nil"/>
          <w:right w:val="nil"/>
          <w:between w:val="nil"/>
        </w:pBdr>
        <w:spacing w:line="480" w:lineRule="auto"/>
        <w:contextualSpacing/>
        <w:rPr>
          <w:rFonts w:eastAsia="Helvetica Neue"/>
          <w:b/>
          <w:bCs/>
        </w:rPr>
      </w:pPr>
      <w:r w:rsidRPr="009E5995">
        <w:rPr>
          <w:rFonts w:eastAsia="Helvetica Neue"/>
          <w:b/>
          <w:bCs/>
        </w:rPr>
        <w:lastRenderedPageBreak/>
        <w:t>LITERATURE CITED</w:t>
      </w:r>
    </w:p>
    <w:p w14:paraId="3AAD627D" w14:textId="77777777" w:rsidR="00426E9A" w:rsidRPr="009E5995" w:rsidRDefault="00426E9A" w:rsidP="00426E9A">
      <w:pPr>
        <w:pBdr>
          <w:top w:val="nil"/>
          <w:left w:val="nil"/>
          <w:bottom w:val="nil"/>
          <w:right w:val="nil"/>
          <w:between w:val="nil"/>
        </w:pBdr>
        <w:spacing w:line="480" w:lineRule="auto"/>
        <w:ind w:left="540" w:hanging="540"/>
        <w:contextualSpacing/>
        <w:rPr>
          <w:rFonts w:eastAsia="Helvetica Neue"/>
        </w:rPr>
      </w:pPr>
      <w:r w:rsidRPr="009E5995">
        <w:rPr>
          <w:rFonts w:eastAsia="Helvetica Neue"/>
        </w:rPr>
        <w:t xml:space="preserve">Aizen MA, </w:t>
      </w:r>
      <w:proofErr w:type="spellStart"/>
      <w:r w:rsidRPr="009E5995">
        <w:rPr>
          <w:rFonts w:eastAsia="Helvetica Neue"/>
        </w:rPr>
        <w:t>Feinsinger</w:t>
      </w:r>
      <w:proofErr w:type="spellEnd"/>
      <w:r w:rsidRPr="009E5995">
        <w:rPr>
          <w:rFonts w:eastAsia="Helvetica Neue"/>
        </w:rPr>
        <w:t xml:space="preserve"> P (1994) Habitat fragmentation, native insect pollinators, and feral honey bees in Argentine ‘Chaco Serrano’. </w:t>
      </w:r>
      <w:proofErr w:type="spellStart"/>
      <w:r w:rsidRPr="009E5995">
        <w:rPr>
          <w:rFonts w:eastAsia="Helvetica Neue"/>
        </w:rPr>
        <w:t>Ecol</w:t>
      </w:r>
      <w:proofErr w:type="spellEnd"/>
      <w:r w:rsidRPr="009E5995">
        <w:rPr>
          <w:rFonts w:eastAsia="Helvetica Neue"/>
        </w:rPr>
        <w:t xml:space="preserve"> Applications 4:378–392</w:t>
      </w:r>
    </w:p>
    <w:p w14:paraId="000000DE" w14:textId="3B0602A1" w:rsidR="0072772F" w:rsidRPr="009E5995" w:rsidRDefault="00000000" w:rsidP="008E46DF">
      <w:pPr>
        <w:spacing w:line="480" w:lineRule="auto"/>
        <w:ind w:left="540" w:hanging="540"/>
        <w:contextualSpacing/>
        <w:rPr>
          <w:rFonts w:eastAsia="Helvetica Neue"/>
        </w:rPr>
      </w:pPr>
      <w:r w:rsidRPr="009E5995">
        <w:rPr>
          <w:rFonts w:eastAsia="Helvetica Neue"/>
        </w:rPr>
        <w:t>Bloom, EH, EC Oeller, RL Olsson, MR Brousil, RM Schaeffer, S Basu, Z Fu, DW Crowder. 2022. Documenting pollinators, floral hosts, and plant–pollinator interactions in U.S. Pacific Northwest agroecosystems. Ecology 103:e3606.</w:t>
      </w:r>
    </w:p>
    <w:p w14:paraId="000000E0" w14:textId="77777777" w:rsidR="0072772F" w:rsidRPr="009E5995" w:rsidRDefault="00000000" w:rsidP="008E46DF">
      <w:pPr>
        <w:spacing w:line="480" w:lineRule="auto"/>
        <w:ind w:left="540" w:hanging="540"/>
        <w:contextualSpacing/>
        <w:rPr>
          <w:rFonts w:eastAsia="Helvetica Neue"/>
        </w:rPr>
      </w:pPr>
      <w:r w:rsidRPr="009E5995">
        <w:rPr>
          <w:rFonts w:eastAsia="Helvetica Neue"/>
        </w:rPr>
        <w:t>Bloom, EH, JG Illan, MR Brousil, JP Reganold, TD Northfield, DW Crowder. 2023. Long-term organic farming and floral diversity promotes stability of bee communities in agroecosystems. Func. Ecol. 00:1-17.</w:t>
      </w:r>
    </w:p>
    <w:p w14:paraId="000000E2" w14:textId="1AB979C1" w:rsidR="0072772F" w:rsidRPr="009E5995" w:rsidRDefault="00000000" w:rsidP="008E46DF">
      <w:pPr>
        <w:spacing w:line="480" w:lineRule="auto"/>
        <w:ind w:left="540" w:hanging="540"/>
        <w:contextualSpacing/>
        <w:rPr>
          <w:rFonts w:eastAsia="Helvetica Neue"/>
        </w:rPr>
      </w:pPr>
      <w:r w:rsidRPr="009E5995">
        <w:rPr>
          <w:rFonts w:eastAsia="Helvetica Neue"/>
        </w:rPr>
        <w:t>Droege, S. 2006. Impact of color and size of bowl trap on numbers of bees captured.</w:t>
      </w:r>
    </w:p>
    <w:p w14:paraId="000000E4" w14:textId="77777777" w:rsidR="0072772F" w:rsidRPr="009E5995" w:rsidRDefault="00000000" w:rsidP="008E46DF">
      <w:pPr>
        <w:spacing w:line="480" w:lineRule="auto"/>
        <w:ind w:left="540" w:hanging="540"/>
        <w:contextualSpacing/>
        <w:rPr>
          <w:rFonts w:eastAsia="Helvetica Neue"/>
        </w:rPr>
      </w:pPr>
      <w:r w:rsidRPr="009E5995">
        <w:rPr>
          <w:rFonts w:eastAsia="Helvetica Neue"/>
        </w:rPr>
        <w:t>Droege, S., J. D. Engler, E. A. Sellers, and L. O’Brien. 2017. U.S. national protocol framework for the inventory and monitoring of bees. Second edition. U.S. Fish and Wildlife Service, Fort Collins, Colorado, USA.</w:t>
      </w:r>
    </w:p>
    <w:p w14:paraId="000000E6" w14:textId="77777777" w:rsidR="0072772F" w:rsidRPr="009E5995" w:rsidRDefault="00000000" w:rsidP="008E46DF">
      <w:pPr>
        <w:spacing w:line="480" w:lineRule="auto"/>
        <w:ind w:left="540" w:hanging="540"/>
        <w:contextualSpacing/>
        <w:rPr>
          <w:rFonts w:eastAsia="Helvetica Neue"/>
        </w:rPr>
      </w:pPr>
      <w:r w:rsidRPr="009E5995">
        <w:rPr>
          <w:rFonts w:eastAsia="Helvetica Neue"/>
        </w:rPr>
        <w:t xml:space="preserve">Droege, S., and J. Guldin. 2011. Results of a pilot native bee monitoring program using arrays of </w:t>
      </w:r>
      <w:proofErr w:type="spellStart"/>
      <w:r w:rsidRPr="009E5995">
        <w:rPr>
          <w:rFonts w:eastAsia="Helvetica Neue"/>
        </w:rPr>
        <w:t>coloured</w:t>
      </w:r>
      <w:proofErr w:type="spellEnd"/>
      <w:r w:rsidRPr="009E5995">
        <w:rPr>
          <w:rFonts w:eastAsia="Helvetica Neue"/>
        </w:rPr>
        <w:t xml:space="preserve"> cup traps filled with propylene glycol. USDA Forest/USGS Project.</w:t>
      </w:r>
    </w:p>
    <w:p w14:paraId="590D00A6" w14:textId="77777777" w:rsidR="00426E9A" w:rsidRPr="009E5995" w:rsidRDefault="00426E9A" w:rsidP="00426E9A">
      <w:pPr>
        <w:pBdr>
          <w:top w:val="nil"/>
          <w:left w:val="nil"/>
          <w:bottom w:val="nil"/>
          <w:right w:val="nil"/>
          <w:between w:val="nil"/>
        </w:pBdr>
        <w:spacing w:line="480" w:lineRule="auto"/>
        <w:ind w:left="540" w:hanging="540"/>
        <w:contextualSpacing/>
        <w:rPr>
          <w:rFonts w:eastAsia="Helvetica Neue"/>
        </w:rPr>
      </w:pPr>
      <w:r w:rsidRPr="009E5995">
        <w:rPr>
          <w:rFonts w:eastAsia="Helvetica Neue"/>
        </w:rPr>
        <w:t>Frankie et al 2013 (cited in Prendergast et al 2022)</w:t>
      </w:r>
    </w:p>
    <w:p w14:paraId="289D0ACC" w14:textId="0C222FE0" w:rsidR="00A645C8" w:rsidRPr="009E5995" w:rsidRDefault="00A645C8" w:rsidP="008E46DF">
      <w:pPr>
        <w:pBdr>
          <w:top w:val="nil"/>
          <w:left w:val="nil"/>
          <w:bottom w:val="nil"/>
          <w:right w:val="nil"/>
          <w:between w:val="nil"/>
        </w:pBdr>
        <w:spacing w:line="480" w:lineRule="auto"/>
        <w:ind w:left="540" w:hanging="540"/>
        <w:contextualSpacing/>
        <w:rPr>
          <w:rFonts w:eastAsia="Helvetica Neue"/>
        </w:rPr>
      </w:pPr>
      <w:r w:rsidRPr="009E5995">
        <w:rPr>
          <w:rFonts w:eastAsia="Helvetica Neue"/>
        </w:rPr>
        <w:t xml:space="preserve">Griswold, T. and V. Tepedino. </w:t>
      </w:r>
      <w:r w:rsidR="00426E9A" w:rsidRPr="009E5995">
        <w:rPr>
          <w:rFonts w:eastAsia="Helvetica Neue"/>
        </w:rPr>
        <w:t xml:space="preserve">1980. </w:t>
      </w:r>
      <w:r w:rsidRPr="009E5995">
        <w:rPr>
          <w:rFonts w:eastAsia="Helvetica Neue"/>
        </w:rPr>
        <w:t>Bees of the Columbia Basin</w:t>
      </w:r>
      <w:r w:rsidR="00426E9A" w:rsidRPr="009E5995">
        <w:rPr>
          <w:rFonts w:eastAsia="Helvetica Neue"/>
        </w:rPr>
        <w:t>.</w:t>
      </w:r>
    </w:p>
    <w:p w14:paraId="23490767" w14:textId="3FE27D14" w:rsidR="00426E9A" w:rsidRPr="009E5995" w:rsidRDefault="00426E9A" w:rsidP="00426E9A">
      <w:pPr>
        <w:pBdr>
          <w:top w:val="nil"/>
          <w:left w:val="nil"/>
          <w:bottom w:val="nil"/>
          <w:right w:val="nil"/>
          <w:between w:val="nil"/>
        </w:pBdr>
        <w:spacing w:line="480" w:lineRule="auto"/>
        <w:ind w:left="540" w:hanging="540"/>
        <w:contextualSpacing/>
        <w:rPr>
          <w:rFonts w:eastAsia="Helvetica Neue"/>
        </w:rPr>
      </w:pPr>
      <w:r w:rsidRPr="009E5995">
        <w:rPr>
          <w:rFonts w:eastAsia="Helvetica Neue"/>
        </w:rPr>
        <w:t xml:space="preserve">Leong JM, Thorp RW (1999) </w:t>
      </w:r>
      <w:proofErr w:type="spellStart"/>
      <w:r w:rsidRPr="009E5995">
        <w:rPr>
          <w:rFonts w:eastAsia="Helvetica Neue"/>
        </w:rPr>
        <w:t>Colour</w:t>
      </w:r>
      <w:proofErr w:type="spellEnd"/>
      <w:r w:rsidRPr="009E5995">
        <w:rPr>
          <w:rFonts w:eastAsia="Helvetica Neue"/>
        </w:rPr>
        <w:t xml:space="preserve">-coded sampling: the pan trap </w:t>
      </w:r>
      <w:proofErr w:type="spellStart"/>
      <w:r w:rsidRPr="009E5995">
        <w:rPr>
          <w:rFonts w:eastAsia="Helvetica Neue"/>
        </w:rPr>
        <w:t>colour</w:t>
      </w:r>
      <w:proofErr w:type="spellEnd"/>
      <w:r w:rsidRPr="009E5995">
        <w:rPr>
          <w:rFonts w:eastAsia="Helvetica Neue"/>
        </w:rPr>
        <w:t xml:space="preserve"> preferences of oligolectic and </w:t>
      </w:r>
      <w:proofErr w:type="spellStart"/>
      <w:r w:rsidRPr="009E5995">
        <w:rPr>
          <w:rFonts w:eastAsia="Helvetica Neue"/>
        </w:rPr>
        <w:t>nonoligolectic</w:t>
      </w:r>
      <w:proofErr w:type="spellEnd"/>
      <w:r w:rsidRPr="009E5995">
        <w:rPr>
          <w:rFonts w:eastAsia="Helvetica Neue"/>
        </w:rPr>
        <w:t xml:space="preserve"> bees associated with a vernal pool plant. </w:t>
      </w:r>
      <w:proofErr w:type="spellStart"/>
      <w:r w:rsidRPr="009E5995">
        <w:rPr>
          <w:rFonts w:eastAsia="Helvetica Neue"/>
        </w:rPr>
        <w:t>Ecol</w:t>
      </w:r>
      <w:proofErr w:type="spellEnd"/>
      <w:r w:rsidRPr="009E5995">
        <w:rPr>
          <w:rFonts w:eastAsia="Helvetica Neue"/>
        </w:rPr>
        <w:t xml:space="preserve"> </w:t>
      </w:r>
      <w:proofErr w:type="spellStart"/>
      <w:r w:rsidRPr="009E5995">
        <w:rPr>
          <w:rFonts w:eastAsia="Helvetica Neue"/>
        </w:rPr>
        <w:t>Entomol</w:t>
      </w:r>
      <w:proofErr w:type="spellEnd"/>
      <w:r w:rsidRPr="009E5995">
        <w:rPr>
          <w:rFonts w:eastAsia="Helvetica Neue"/>
        </w:rPr>
        <w:t xml:space="preserve"> 24:329–335.</w:t>
      </w:r>
    </w:p>
    <w:p w14:paraId="6E61F2A8" w14:textId="3EA71A3B" w:rsidR="00426E9A" w:rsidRPr="009E5995" w:rsidRDefault="00426E9A" w:rsidP="00426E9A">
      <w:pPr>
        <w:pBdr>
          <w:top w:val="nil"/>
          <w:left w:val="nil"/>
          <w:bottom w:val="nil"/>
          <w:right w:val="nil"/>
          <w:between w:val="nil"/>
        </w:pBdr>
        <w:spacing w:line="480" w:lineRule="auto"/>
        <w:ind w:left="540" w:hanging="540"/>
        <w:contextualSpacing/>
        <w:rPr>
          <w:rFonts w:eastAsia="Helvetica Neue"/>
        </w:rPr>
      </w:pPr>
      <w:r w:rsidRPr="009E5995">
        <w:rPr>
          <w:rFonts w:eastAsia="Helvetica Neue"/>
        </w:rPr>
        <w:t>Lowenstein et al 2019 (cited in Prendergast et al 2022)</w:t>
      </w:r>
    </w:p>
    <w:p w14:paraId="6DA3F6CC" w14:textId="1AEAE1BB" w:rsidR="00426E9A" w:rsidRPr="009E5995" w:rsidRDefault="00426E9A" w:rsidP="00426E9A">
      <w:pPr>
        <w:pBdr>
          <w:top w:val="nil"/>
          <w:left w:val="nil"/>
          <w:bottom w:val="nil"/>
          <w:right w:val="nil"/>
          <w:between w:val="nil"/>
        </w:pBdr>
        <w:spacing w:line="480" w:lineRule="auto"/>
        <w:ind w:left="540" w:hanging="540"/>
        <w:contextualSpacing/>
        <w:rPr>
          <w:rFonts w:eastAsia="Helvetica Neue"/>
        </w:rPr>
      </w:pPr>
      <w:r w:rsidRPr="009E5995">
        <w:rPr>
          <w:rFonts w:eastAsia="Helvetica Neue"/>
        </w:rPr>
        <w:t xml:space="preserve">Potts SG, Vulliamy B, Dafni A, et al (2003) Linking bees </w:t>
      </w:r>
      <w:proofErr w:type="spellStart"/>
      <w:r w:rsidRPr="009E5995">
        <w:rPr>
          <w:rFonts w:eastAsia="Helvetica Neue"/>
        </w:rPr>
        <w:t>andflower</w:t>
      </w:r>
      <w:proofErr w:type="spellEnd"/>
      <w:r w:rsidRPr="009E5995">
        <w:rPr>
          <w:rFonts w:eastAsia="Helvetica Neue"/>
        </w:rPr>
        <w:t>: how do floral communities structure pollinator communities? Ecology 84:2628–2642.</w:t>
      </w:r>
    </w:p>
    <w:p w14:paraId="000000E8" w14:textId="77777777" w:rsidR="0072772F" w:rsidRPr="009E5995" w:rsidRDefault="00000000" w:rsidP="008E46DF">
      <w:pPr>
        <w:spacing w:line="480" w:lineRule="auto"/>
        <w:ind w:left="540" w:hanging="540"/>
        <w:contextualSpacing/>
        <w:rPr>
          <w:rFonts w:eastAsia="Helvetica Neue"/>
        </w:rPr>
      </w:pPr>
      <w:r w:rsidRPr="009E5995">
        <w:rPr>
          <w:rFonts w:eastAsia="Helvetica Neue"/>
        </w:rPr>
        <w:lastRenderedPageBreak/>
        <w:t xml:space="preserve">Prendergast, KS, Menz, MHM, Dixon, KW, Bateman, P. The relative performance of sampling methods for native bees: an empirical test and review of the literature. 2020. Ecosphere 11(5):e03076. 10.1002/ecs2. </w:t>
      </w:r>
      <w:sdt>
        <w:sdtPr>
          <w:tag w:val="goog_rdk_130"/>
          <w:id w:val="-2080425512"/>
        </w:sdtPr>
        <w:sdtContent/>
      </w:sdt>
      <w:r w:rsidRPr="009E5995">
        <w:rPr>
          <w:rFonts w:eastAsia="Helvetica Neue"/>
        </w:rPr>
        <w:t>3076.</w:t>
      </w:r>
    </w:p>
    <w:p w14:paraId="000000EA" w14:textId="77777777" w:rsidR="0072772F" w:rsidRPr="009E5995" w:rsidRDefault="00000000" w:rsidP="008E46DF">
      <w:pPr>
        <w:spacing w:line="480" w:lineRule="auto"/>
        <w:ind w:left="540" w:hanging="540"/>
        <w:contextualSpacing/>
        <w:rPr>
          <w:rFonts w:eastAsia="Helvetica Neue"/>
        </w:rPr>
      </w:pPr>
      <w:r w:rsidRPr="009E5995">
        <w:rPr>
          <w:rFonts w:eastAsia="Helvetica Neue"/>
        </w:rPr>
        <w:t xml:space="preserve">Prendergast, KS, Dixon, KW, Bateman, PW. 2022. A global review of determinants of native bee assemblages in </w:t>
      </w:r>
      <w:proofErr w:type="spellStart"/>
      <w:r w:rsidRPr="009E5995">
        <w:rPr>
          <w:rFonts w:eastAsia="Helvetica Neue"/>
        </w:rPr>
        <w:t>urbanised</w:t>
      </w:r>
      <w:proofErr w:type="spellEnd"/>
      <w:r w:rsidRPr="009E5995">
        <w:rPr>
          <w:rFonts w:eastAsia="Helvetica Neue"/>
        </w:rPr>
        <w:t xml:space="preserve"> landscapes. Insect Cons. Div. Volume 15, Issue 4. Pp 385-405.</w:t>
      </w:r>
    </w:p>
    <w:p w14:paraId="2D32751C" w14:textId="03C374E3" w:rsidR="00426E9A" w:rsidRPr="009E5995" w:rsidRDefault="00426E9A" w:rsidP="008E46DF">
      <w:pPr>
        <w:spacing w:line="480" w:lineRule="auto"/>
        <w:ind w:left="540" w:hanging="540"/>
        <w:contextualSpacing/>
        <w:rPr>
          <w:rFonts w:eastAsia="Helvetica Neue"/>
        </w:rPr>
      </w:pPr>
      <w:r w:rsidRPr="009E5995">
        <w:rPr>
          <w:rFonts w:eastAsia="Helvetica Neue"/>
        </w:rPr>
        <w:t xml:space="preserve">Toler TR, Evans EW, Tepedino VJ (2005) Pan-trapping for bees (Hymenoptera: </w:t>
      </w:r>
      <w:proofErr w:type="spellStart"/>
      <w:r w:rsidRPr="009E5995">
        <w:rPr>
          <w:rFonts w:eastAsia="Helvetica Neue"/>
        </w:rPr>
        <w:t>Apiformes</w:t>
      </w:r>
      <w:proofErr w:type="spellEnd"/>
      <w:r w:rsidRPr="009E5995">
        <w:rPr>
          <w:rFonts w:eastAsia="Helvetica Neue"/>
        </w:rPr>
        <w:t>) in Utah’s Desert: the importance of color diversity. Pan-Pacific Entomologist 81:103–113</w:t>
      </w:r>
    </w:p>
    <w:p w14:paraId="000000EC" w14:textId="77777777" w:rsidR="0072772F" w:rsidRPr="009E5995" w:rsidRDefault="00000000" w:rsidP="008E46DF">
      <w:pPr>
        <w:shd w:val="clear" w:color="auto" w:fill="FFFFFF"/>
        <w:spacing w:line="480" w:lineRule="auto"/>
        <w:ind w:left="540" w:hanging="540"/>
        <w:contextualSpacing/>
        <w:rPr>
          <w:rFonts w:eastAsia="Helvetica Neue"/>
        </w:rPr>
      </w:pPr>
      <w:sdt>
        <w:sdtPr>
          <w:tag w:val="goog_rdk_132"/>
          <w:id w:val="1368635395"/>
        </w:sdtPr>
        <w:sdtContent>
          <w:r w:rsidRPr="009E5995">
            <w:rPr>
              <w:rFonts w:eastAsia="Arial Unicode MS"/>
            </w:rPr>
            <w:t xml:space="preserve">Turley, NE, Kania, SE, Petitta, IR, Otruba, EA, Biddinger, DJ, Butzler, ™, Sesler, VV,  López-Uribe, MM. Bee monitoring by community scientists: comparing a collections-based program with iNaturalist. 2024. Annals of the Entomological Society of America, Volume 117, Issue 4. Pp 220–233. </w:t>
          </w:r>
        </w:sdtContent>
      </w:sdt>
      <w:hyperlink r:id="rId7">
        <w:r w:rsidR="0072772F" w:rsidRPr="009E5995">
          <w:rPr>
            <w:rFonts w:eastAsia="Helvetica Neue"/>
            <w:u w:val="single"/>
          </w:rPr>
          <w:t>https://doi.org/10.1093/aesa/</w:t>
        </w:r>
      </w:hyperlink>
      <w:sdt>
        <w:sdtPr>
          <w:tag w:val="goog_rdk_131"/>
          <w:id w:val="-1395201286"/>
        </w:sdtPr>
        <w:sdtContent/>
      </w:sdt>
      <w:hyperlink r:id="rId8">
        <w:r w:rsidR="0072772F" w:rsidRPr="009E5995">
          <w:rPr>
            <w:rFonts w:eastAsia="Helvetica Neue"/>
            <w:u w:val="single"/>
          </w:rPr>
          <w:t>saae014</w:t>
        </w:r>
      </w:hyperlink>
    </w:p>
    <w:p w14:paraId="000000EE" w14:textId="77777777" w:rsidR="0072772F" w:rsidRPr="009E5995" w:rsidRDefault="00000000" w:rsidP="008E46DF">
      <w:pPr>
        <w:spacing w:line="480" w:lineRule="auto"/>
        <w:ind w:left="540" w:hanging="540"/>
        <w:contextualSpacing/>
        <w:rPr>
          <w:rFonts w:eastAsia="Helvetica Neue"/>
        </w:rPr>
      </w:pPr>
      <w:r w:rsidRPr="009E5995">
        <w:rPr>
          <w:rFonts w:eastAsia="Helvetica Neue"/>
        </w:rPr>
        <w:t xml:space="preserve">Williams NM, </w:t>
      </w:r>
      <w:proofErr w:type="spellStart"/>
      <w:r w:rsidRPr="009E5995">
        <w:rPr>
          <w:rFonts w:eastAsia="Helvetica Neue"/>
        </w:rPr>
        <w:t>Minckley</w:t>
      </w:r>
      <w:proofErr w:type="spellEnd"/>
      <w:r w:rsidRPr="009E5995">
        <w:rPr>
          <w:rFonts w:eastAsia="Helvetica Neue"/>
        </w:rPr>
        <w:t xml:space="preserve"> RL, Silveira FA. 2001. Variation in native bee faunas and its implications for detecting community changes. </w:t>
      </w:r>
      <w:proofErr w:type="spellStart"/>
      <w:r w:rsidRPr="009E5995">
        <w:rPr>
          <w:rFonts w:eastAsia="Helvetica Neue"/>
        </w:rPr>
        <w:t>Conserv</w:t>
      </w:r>
      <w:proofErr w:type="spellEnd"/>
      <w:r w:rsidRPr="009E5995">
        <w:rPr>
          <w:rFonts w:eastAsia="Helvetica Neue"/>
        </w:rPr>
        <w:t xml:space="preserve"> Biol 5:U57–</w:t>
      </w:r>
      <w:sdt>
        <w:sdtPr>
          <w:tag w:val="goog_rdk_133"/>
          <w:id w:val="-1868590902"/>
        </w:sdtPr>
        <w:sdtContent/>
      </w:sdt>
      <w:r w:rsidRPr="009E5995">
        <w:rPr>
          <w:rFonts w:eastAsia="Helvetica Neue"/>
        </w:rPr>
        <w:t>U86.</w:t>
      </w:r>
    </w:p>
    <w:p w14:paraId="58C8C08B" w14:textId="77777777" w:rsidR="00426E9A" w:rsidRPr="009E5995" w:rsidRDefault="00426E9A" w:rsidP="00426E9A">
      <w:pPr>
        <w:pBdr>
          <w:top w:val="nil"/>
          <w:left w:val="nil"/>
          <w:bottom w:val="nil"/>
          <w:right w:val="nil"/>
          <w:between w:val="nil"/>
        </w:pBdr>
        <w:spacing w:line="480" w:lineRule="auto"/>
        <w:ind w:left="540" w:hanging="540"/>
        <w:contextualSpacing/>
        <w:rPr>
          <w:rFonts w:eastAsia="Helvetica Neue"/>
        </w:rPr>
      </w:pPr>
      <w:r w:rsidRPr="009E5995">
        <w:rPr>
          <w:rFonts w:eastAsia="Helvetica Neue"/>
        </w:rPr>
        <w:t xml:space="preserve">Winfree R, Griswold T, Kremen C (2007) Effect of human </w:t>
      </w:r>
      <w:proofErr w:type="spellStart"/>
      <w:r w:rsidRPr="009E5995">
        <w:rPr>
          <w:rFonts w:eastAsia="Helvetica Neue"/>
        </w:rPr>
        <w:t>disturbanceon</w:t>
      </w:r>
      <w:proofErr w:type="spellEnd"/>
      <w:r w:rsidRPr="009E5995">
        <w:rPr>
          <w:rFonts w:eastAsia="Helvetica Neue"/>
        </w:rPr>
        <w:t xml:space="preserve"> bee communities in a forested ecosystem. </w:t>
      </w:r>
      <w:proofErr w:type="spellStart"/>
      <w:r w:rsidRPr="009E5995">
        <w:rPr>
          <w:rFonts w:eastAsia="Helvetica Neue"/>
        </w:rPr>
        <w:t>Conserv</w:t>
      </w:r>
      <w:proofErr w:type="spellEnd"/>
      <w:r w:rsidRPr="009E5995">
        <w:rPr>
          <w:rFonts w:eastAsia="Helvetica Neue"/>
        </w:rPr>
        <w:t xml:space="preserve"> Biol 21:213–223.</w:t>
      </w:r>
    </w:p>
    <w:p w14:paraId="6E8B5FAE" w14:textId="05859B9C" w:rsidR="00B60B61" w:rsidRPr="00426E9A" w:rsidRDefault="00000000" w:rsidP="00426E9A">
      <w:pPr>
        <w:spacing w:line="480" w:lineRule="auto"/>
        <w:ind w:left="540" w:hanging="540"/>
        <w:contextualSpacing/>
        <w:rPr>
          <w:rFonts w:eastAsia="Helvetica Neue"/>
        </w:rPr>
      </w:pPr>
      <w:r w:rsidRPr="009E5995">
        <w:rPr>
          <w:rFonts w:eastAsia="Helvetica Neue"/>
        </w:rPr>
        <w:t xml:space="preserve">Zurbuchen A, Landert L, Klaiber J, Muller A, Hein S, Dorn S. 2010 Maximum foraging ranges in solitary bees: only a few individuals have the capability to cover long foraging distances. Biol </w:t>
      </w:r>
      <w:proofErr w:type="spellStart"/>
      <w:r w:rsidRPr="009E5995">
        <w:rPr>
          <w:rFonts w:eastAsia="Helvetica Neue"/>
        </w:rPr>
        <w:t>Conserv</w:t>
      </w:r>
      <w:proofErr w:type="spellEnd"/>
      <w:r w:rsidRPr="009E5995">
        <w:rPr>
          <w:rFonts w:eastAsia="Helvetica Neue"/>
        </w:rPr>
        <w:t xml:space="preserve"> 143:669–676.</w:t>
      </w:r>
      <w:r w:rsidR="00B60B61">
        <w:rPr>
          <w:rFonts w:eastAsia="Helvetica Neue"/>
          <w:color w:val="000000"/>
        </w:rPr>
        <w:br w:type="page"/>
      </w:r>
    </w:p>
    <w:p w14:paraId="7D99FE66" w14:textId="17C18080" w:rsidR="00B60B61" w:rsidRPr="00C91755" w:rsidRDefault="00B60B61" w:rsidP="00B60B61">
      <w:pPr>
        <w:pBdr>
          <w:top w:val="nil"/>
          <w:left w:val="nil"/>
          <w:bottom w:val="nil"/>
          <w:right w:val="nil"/>
          <w:between w:val="nil"/>
        </w:pBdr>
        <w:spacing w:line="480" w:lineRule="auto"/>
        <w:contextualSpacing/>
        <w:rPr>
          <w:rFonts w:eastAsia="Helvetica Neue"/>
          <w:b/>
          <w:bCs/>
          <w:color w:val="000000"/>
        </w:rPr>
      </w:pPr>
      <w:r w:rsidRPr="00C91755">
        <w:rPr>
          <w:rFonts w:eastAsia="Helvetica Neue"/>
          <w:b/>
          <w:bCs/>
          <w:color w:val="000000"/>
        </w:rPr>
        <w:lastRenderedPageBreak/>
        <w:t>FIGURE LEGENDS</w:t>
      </w:r>
    </w:p>
    <w:p w14:paraId="684DAD4C" w14:textId="79F612C3" w:rsidR="00224CB5" w:rsidRPr="00C91755" w:rsidRDefault="00B60B61" w:rsidP="00B60B61">
      <w:pPr>
        <w:pStyle w:val="Body"/>
        <w:spacing w:line="480" w:lineRule="auto"/>
        <w:contextualSpacing/>
        <w:rPr>
          <w:rFonts w:ascii="Times New Roman" w:hAnsi="Times New Roman" w:cs="Times New Roman"/>
          <w:sz w:val="24"/>
          <w:szCs w:val="24"/>
        </w:rPr>
      </w:pPr>
      <w:r w:rsidRPr="00C91755">
        <w:rPr>
          <w:rFonts w:ascii="Times New Roman" w:eastAsia="Helvetica Neue" w:hAnsi="Times New Roman" w:cs="Times New Roman"/>
          <w:b/>
          <w:bCs/>
          <w:sz w:val="24"/>
          <w:szCs w:val="24"/>
        </w:rPr>
        <w:t xml:space="preserve">Fig. 1. </w:t>
      </w:r>
      <w:r w:rsidR="00F07AD1">
        <w:rPr>
          <w:rFonts w:ascii="Times New Roman" w:hAnsi="Times New Roman" w:cs="Times New Roman"/>
          <w:sz w:val="24"/>
          <w:szCs w:val="24"/>
        </w:rPr>
        <w:t xml:space="preserve">(A) </w:t>
      </w:r>
      <w:r w:rsidRPr="00F07AD1">
        <w:rPr>
          <w:rFonts w:ascii="Times New Roman" w:hAnsi="Times New Roman" w:cs="Times New Roman"/>
          <w:sz w:val="24"/>
          <w:szCs w:val="24"/>
        </w:rPr>
        <w:t>Species accumulation curves</w:t>
      </w:r>
      <w:r w:rsidRPr="00C91755">
        <w:rPr>
          <w:rFonts w:ascii="Times New Roman" w:hAnsi="Times New Roman" w:cs="Times New Roman"/>
          <w:sz w:val="24"/>
          <w:szCs w:val="24"/>
        </w:rPr>
        <w:t xml:space="preserve"> for</w:t>
      </w:r>
      <w:r w:rsidR="00F07AD1">
        <w:rPr>
          <w:rFonts w:ascii="Times New Roman" w:hAnsi="Times New Roman" w:cs="Times New Roman"/>
          <w:sz w:val="24"/>
          <w:szCs w:val="24"/>
        </w:rPr>
        <w:t xml:space="preserve"> (i)</w:t>
      </w:r>
      <w:r w:rsidRPr="00C91755">
        <w:rPr>
          <w:rFonts w:ascii="Times New Roman" w:hAnsi="Times New Roman" w:cs="Times New Roman"/>
          <w:sz w:val="24"/>
          <w:szCs w:val="24"/>
        </w:rPr>
        <w:t xml:space="preserve"> all sites </w:t>
      </w:r>
      <w:r w:rsidR="00F07AD1">
        <w:rPr>
          <w:rFonts w:ascii="Times New Roman" w:hAnsi="Times New Roman" w:cs="Times New Roman"/>
          <w:sz w:val="24"/>
          <w:szCs w:val="24"/>
        </w:rPr>
        <w:t>with only traps (</w:t>
      </w:r>
      <w:r w:rsidR="00F07AD1" w:rsidRPr="00F07AD1">
        <w:rPr>
          <w:rFonts w:ascii="Times New Roman" w:hAnsi="Times New Roman" w:cs="Times New Roman"/>
          <w:sz w:val="24"/>
          <w:szCs w:val="24"/>
          <w:highlight w:val="yellow"/>
        </w:rPr>
        <w:t>color</w:t>
      </w:r>
      <w:r w:rsidR="00F07AD1">
        <w:rPr>
          <w:rFonts w:ascii="Times New Roman" w:hAnsi="Times New Roman" w:cs="Times New Roman"/>
          <w:sz w:val="24"/>
          <w:szCs w:val="24"/>
        </w:rPr>
        <w:t>), (ii) all sites with traps and nets combined (</w:t>
      </w:r>
      <w:r w:rsidR="00F07AD1" w:rsidRPr="00F07AD1">
        <w:rPr>
          <w:rFonts w:ascii="Times New Roman" w:hAnsi="Times New Roman" w:cs="Times New Roman"/>
          <w:sz w:val="24"/>
          <w:szCs w:val="24"/>
          <w:highlight w:val="yellow"/>
        </w:rPr>
        <w:t>color</w:t>
      </w:r>
      <w:r w:rsidRPr="00C91755">
        <w:rPr>
          <w:rFonts w:ascii="Times New Roman" w:hAnsi="Times New Roman" w:cs="Times New Roman"/>
          <w:sz w:val="24"/>
          <w:szCs w:val="24"/>
        </w:rPr>
        <w:t xml:space="preserve">), </w:t>
      </w:r>
      <w:r w:rsidR="00F07AD1">
        <w:rPr>
          <w:rFonts w:ascii="Times New Roman" w:hAnsi="Times New Roman" w:cs="Times New Roman"/>
          <w:sz w:val="24"/>
          <w:szCs w:val="24"/>
        </w:rPr>
        <w:t>(iii) Port of Seattle (</w:t>
      </w:r>
      <w:r w:rsidR="00F07AD1" w:rsidRPr="00F07AD1">
        <w:rPr>
          <w:rFonts w:ascii="Times New Roman" w:hAnsi="Times New Roman" w:cs="Times New Roman"/>
          <w:sz w:val="24"/>
          <w:szCs w:val="24"/>
          <w:highlight w:val="yellow"/>
        </w:rPr>
        <w:t>color</w:t>
      </w:r>
      <w:r w:rsidR="00F07AD1">
        <w:rPr>
          <w:rFonts w:ascii="Times New Roman" w:hAnsi="Times New Roman" w:cs="Times New Roman"/>
          <w:sz w:val="24"/>
          <w:szCs w:val="24"/>
        </w:rPr>
        <w:t xml:space="preserve">); (iv) </w:t>
      </w:r>
      <w:r w:rsidRPr="00C91755">
        <w:rPr>
          <w:rFonts w:ascii="Times New Roman" w:hAnsi="Times New Roman" w:cs="Times New Roman"/>
          <w:sz w:val="24"/>
          <w:szCs w:val="24"/>
        </w:rPr>
        <w:t>Boeing Pa</w:t>
      </w:r>
      <w:r w:rsidR="00F07AD1">
        <w:rPr>
          <w:rFonts w:ascii="Times New Roman" w:hAnsi="Times New Roman" w:cs="Times New Roman"/>
          <w:sz w:val="24"/>
          <w:szCs w:val="24"/>
        </w:rPr>
        <w:t>i</w:t>
      </w:r>
      <w:r w:rsidRPr="00C91755">
        <w:rPr>
          <w:rFonts w:ascii="Times New Roman" w:hAnsi="Times New Roman" w:cs="Times New Roman"/>
          <w:sz w:val="24"/>
          <w:szCs w:val="24"/>
        </w:rPr>
        <w:t>ne Field (</w:t>
      </w:r>
      <w:r w:rsidR="00F07AD1" w:rsidRPr="00F07AD1">
        <w:rPr>
          <w:rFonts w:ascii="Times New Roman" w:hAnsi="Times New Roman" w:cs="Times New Roman"/>
          <w:sz w:val="24"/>
          <w:szCs w:val="24"/>
          <w:highlight w:val="yellow"/>
        </w:rPr>
        <w:t>color</w:t>
      </w:r>
      <w:r w:rsidRPr="00C91755">
        <w:rPr>
          <w:rFonts w:ascii="Times New Roman" w:hAnsi="Times New Roman" w:cs="Times New Roman"/>
          <w:sz w:val="24"/>
          <w:szCs w:val="24"/>
        </w:rPr>
        <w:t xml:space="preserve">), </w:t>
      </w:r>
      <w:r w:rsidR="00F07AD1">
        <w:rPr>
          <w:rFonts w:ascii="Times New Roman" w:hAnsi="Times New Roman" w:cs="Times New Roman"/>
          <w:sz w:val="24"/>
          <w:szCs w:val="24"/>
        </w:rPr>
        <w:t xml:space="preserve">and (v) </w:t>
      </w:r>
      <w:r w:rsidRPr="00C91755">
        <w:rPr>
          <w:rFonts w:ascii="Times New Roman" w:hAnsi="Times New Roman" w:cs="Times New Roman"/>
          <w:sz w:val="24"/>
          <w:szCs w:val="24"/>
        </w:rPr>
        <w:t>Seattle City Light (</w:t>
      </w:r>
      <w:r w:rsidR="00F07AD1" w:rsidRPr="00F07AD1">
        <w:rPr>
          <w:rFonts w:ascii="Times New Roman" w:hAnsi="Times New Roman" w:cs="Times New Roman"/>
          <w:sz w:val="24"/>
          <w:szCs w:val="24"/>
          <w:highlight w:val="yellow"/>
        </w:rPr>
        <w:t>color</w:t>
      </w:r>
      <w:r w:rsidRPr="00C91755">
        <w:rPr>
          <w:rFonts w:ascii="Times New Roman" w:hAnsi="Times New Roman" w:cs="Times New Roman"/>
          <w:sz w:val="24"/>
          <w:szCs w:val="24"/>
        </w:rPr>
        <w:t xml:space="preserve">). Collection effort was defined as the number of </w:t>
      </w:r>
      <w:r w:rsidR="00F07AD1">
        <w:rPr>
          <w:rFonts w:ascii="Times New Roman" w:hAnsi="Times New Roman" w:cs="Times New Roman"/>
          <w:sz w:val="24"/>
          <w:szCs w:val="24"/>
        </w:rPr>
        <w:t>trap sites, and lines indicate XXX</w:t>
      </w:r>
      <w:r w:rsidRPr="00C91755">
        <w:rPr>
          <w:rFonts w:ascii="Times New Roman" w:hAnsi="Times New Roman" w:cs="Times New Roman"/>
          <w:sz w:val="24"/>
          <w:szCs w:val="24"/>
        </w:rPr>
        <w:t xml:space="preserve">. </w:t>
      </w:r>
      <w:r w:rsidRPr="00F07AD1">
        <w:rPr>
          <w:rFonts w:ascii="Times New Roman" w:hAnsi="Times New Roman" w:cs="Times New Roman"/>
          <w:sz w:val="24"/>
          <w:szCs w:val="24"/>
        </w:rPr>
        <w:t>(B) Chao richness estimates</w:t>
      </w:r>
      <w:r w:rsidR="00F07AD1" w:rsidRPr="00F07AD1">
        <w:rPr>
          <w:rFonts w:ascii="Times New Roman" w:hAnsi="Times New Roman" w:cs="Times New Roman"/>
          <w:sz w:val="24"/>
          <w:szCs w:val="24"/>
        </w:rPr>
        <w:t xml:space="preserve"> for each site, where </w:t>
      </w:r>
      <w:r w:rsidRPr="00F07AD1">
        <w:rPr>
          <w:rFonts w:ascii="Times New Roman" w:hAnsi="Times New Roman" w:cs="Times New Roman"/>
          <w:sz w:val="24"/>
          <w:szCs w:val="24"/>
        </w:rPr>
        <w:t xml:space="preserve">triangles </w:t>
      </w:r>
      <w:r w:rsidRPr="00C91755">
        <w:rPr>
          <w:rFonts w:ascii="Times New Roman" w:hAnsi="Times New Roman" w:cs="Times New Roman"/>
          <w:sz w:val="24"/>
          <w:szCs w:val="24"/>
        </w:rPr>
        <w:t xml:space="preserve">are raw species counts </w:t>
      </w:r>
      <w:r w:rsidR="00F07AD1">
        <w:rPr>
          <w:rFonts w:ascii="Times New Roman" w:hAnsi="Times New Roman" w:cs="Times New Roman"/>
          <w:sz w:val="24"/>
          <w:szCs w:val="24"/>
        </w:rPr>
        <w:t>and circles are estimated species richness; t</w:t>
      </w:r>
      <w:r w:rsidRPr="00C91755">
        <w:rPr>
          <w:rFonts w:ascii="Times New Roman" w:hAnsi="Times New Roman" w:cs="Times New Roman"/>
          <w:sz w:val="24"/>
          <w:szCs w:val="24"/>
        </w:rPr>
        <w:t>he data exclude some morphospecies and net records.</w:t>
      </w:r>
    </w:p>
    <w:p w14:paraId="1101008D" w14:textId="0B387659" w:rsidR="009B5374" w:rsidRPr="009B5374" w:rsidRDefault="00224CB5" w:rsidP="009B5374">
      <w:pPr>
        <w:pStyle w:val="Body"/>
        <w:spacing w:line="480" w:lineRule="auto"/>
        <w:rPr>
          <w:ins w:id="198" w:author="Anderson, Riley Morgan" w:date="2024-12-11T22:14:00Z" w16du:dateUtc="2024-12-12T03:14:00Z"/>
          <w:rFonts w:ascii="Calibri" w:hAnsi="Calibri" w:cs="Calibri"/>
          <w:b/>
          <w:bCs/>
          <w:sz w:val="20"/>
          <w:szCs w:val="20"/>
          <w:rPrChange w:id="199" w:author="Anderson, Riley Morgan" w:date="2024-12-11T22:15:00Z" w16du:dateUtc="2024-12-12T03:15:00Z">
            <w:rPr>
              <w:ins w:id="200" w:author="Anderson, Riley Morgan" w:date="2024-12-11T22:14:00Z" w16du:dateUtc="2024-12-12T03:14:00Z"/>
              <w:rFonts w:ascii="Calibri" w:hAnsi="Calibri" w:cs="Calibri"/>
              <w:sz w:val="20"/>
              <w:szCs w:val="20"/>
            </w:rPr>
          </w:rPrChange>
        </w:rPr>
        <w:pPrChange w:id="201" w:author="Anderson, Riley Morgan" w:date="2024-12-11T22:15:00Z" w16du:dateUtc="2024-12-12T03:15:00Z">
          <w:pPr>
            <w:pStyle w:val="Body"/>
          </w:pPr>
        </w:pPrChange>
      </w:pPr>
      <w:r w:rsidRPr="00C91755">
        <w:rPr>
          <w:rFonts w:ascii="Times New Roman" w:hAnsi="Times New Roman" w:cs="Times New Roman"/>
          <w:b/>
          <w:bCs/>
          <w:sz w:val="24"/>
          <w:szCs w:val="24"/>
        </w:rPr>
        <w:t>Fig. 2.</w:t>
      </w:r>
      <w:r w:rsidRPr="00C91755">
        <w:rPr>
          <w:rFonts w:ascii="Times New Roman" w:hAnsi="Times New Roman" w:cs="Times New Roman"/>
          <w:sz w:val="24"/>
          <w:szCs w:val="24"/>
        </w:rPr>
        <w:t xml:space="preserve"> </w:t>
      </w:r>
      <w:ins w:id="202" w:author="Anderson, Riley Morgan" w:date="2024-12-11T22:14:00Z" w16du:dateUtc="2024-12-12T03:14:00Z">
        <w:r w:rsidR="009B5374" w:rsidRPr="009B5374">
          <w:rPr>
            <w:rFonts w:ascii="Times New Roman" w:hAnsi="Times New Roman" w:cs="Times New Roman"/>
            <w:sz w:val="24"/>
            <w:szCs w:val="24"/>
            <w:rPrChange w:id="203" w:author="Anderson, Riley Morgan" w:date="2024-12-11T22:15:00Z" w16du:dateUtc="2024-12-12T03:15:00Z">
              <w:rPr>
                <w:rFonts w:ascii="Calibri" w:hAnsi="Calibri" w:cs="Calibri"/>
                <w:b/>
                <w:bCs/>
                <w:sz w:val="20"/>
                <w:szCs w:val="20"/>
              </w:rPr>
            </w:rPrChange>
          </w:rPr>
          <w:t>Proportional abundance and unique species for all genera.</w:t>
        </w:r>
        <w:r w:rsidR="009B5374" w:rsidRPr="009B5374">
          <w:rPr>
            <w:rFonts w:ascii="Times New Roman" w:hAnsi="Times New Roman" w:cs="Times New Roman"/>
            <w:b/>
            <w:bCs/>
            <w:sz w:val="24"/>
            <w:szCs w:val="24"/>
            <w:rPrChange w:id="204" w:author="Anderson, Riley Morgan" w:date="2024-12-11T22:14:00Z" w16du:dateUtc="2024-12-12T03:14:00Z">
              <w:rPr>
                <w:rFonts w:ascii="Calibri" w:hAnsi="Calibri" w:cs="Calibri"/>
                <w:b/>
                <w:bCs/>
                <w:sz w:val="20"/>
                <w:szCs w:val="20"/>
              </w:rPr>
            </w:rPrChange>
          </w:rPr>
          <w:t xml:space="preserve"> </w:t>
        </w:r>
        <w:r w:rsidR="009B5374" w:rsidRPr="009B5374">
          <w:rPr>
            <w:rFonts w:ascii="Times New Roman" w:hAnsi="Times New Roman" w:cs="Times New Roman"/>
            <w:sz w:val="24"/>
            <w:szCs w:val="24"/>
            <w:rPrChange w:id="205" w:author="Anderson, Riley Morgan" w:date="2024-12-11T22:14:00Z" w16du:dateUtc="2024-12-12T03:14:00Z">
              <w:rPr>
                <w:rFonts w:ascii="Calibri" w:hAnsi="Calibri" w:cs="Calibri"/>
                <w:sz w:val="20"/>
                <w:szCs w:val="20"/>
              </w:rPr>
            </w:rPrChange>
          </w:rPr>
          <w:t>A) trap and net caught records pooled across all sites and years, B) trap records from all sites and years, C) net records from all sites and years, D) trap records from POS, E) trap records from BPF, and F) trap records from SCL.</w:t>
        </w:r>
        <w:r w:rsidR="009B5374" w:rsidRPr="009B5374">
          <w:rPr>
            <w:rFonts w:ascii="Times New Roman" w:hAnsi="Times New Roman" w:cs="Times New Roman"/>
            <w:b/>
            <w:bCs/>
            <w:sz w:val="24"/>
            <w:szCs w:val="24"/>
            <w:rPrChange w:id="206" w:author="Anderson, Riley Morgan" w:date="2024-12-11T22:14:00Z" w16du:dateUtc="2024-12-12T03:14:00Z">
              <w:rPr>
                <w:rFonts w:ascii="Calibri" w:hAnsi="Calibri" w:cs="Calibri"/>
                <w:b/>
                <w:bCs/>
                <w:sz w:val="20"/>
                <w:szCs w:val="20"/>
              </w:rPr>
            </w:rPrChange>
          </w:rPr>
          <w:t xml:space="preserve"> </w:t>
        </w:r>
        <w:r w:rsidR="009B5374" w:rsidRPr="009B5374">
          <w:rPr>
            <w:rFonts w:ascii="Times New Roman" w:hAnsi="Times New Roman" w:cs="Times New Roman"/>
            <w:sz w:val="24"/>
            <w:szCs w:val="24"/>
            <w:rPrChange w:id="207" w:author="Anderson, Riley Morgan" w:date="2024-12-11T22:14:00Z" w16du:dateUtc="2024-12-12T03:14:00Z">
              <w:rPr>
                <w:rFonts w:ascii="Calibri" w:hAnsi="Calibri" w:cs="Calibri"/>
                <w:sz w:val="20"/>
                <w:szCs w:val="20"/>
              </w:rPr>
            </w:rPrChange>
          </w:rPr>
          <w:t xml:space="preserve">The top three panels compare overall composition by collection method, while the bottom three panels compare composition by site. Data </w:t>
        </w:r>
        <w:proofErr w:type="gramStart"/>
        <w:r w:rsidR="009B5374" w:rsidRPr="009B5374">
          <w:rPr>
            <w:rFonts w:ascii="Times New Roman" w:hAnsi="Times New Roman" w:cs="Times New Roman"/>
            <w:sz w:val="24"/>
            <w:szCs w:val="24"/>
            <w:rPrChange w:id="208" w:author="Anderson, Riley Morgan" w:date="2024-12-11T22:14:00Z" w16du:dateUtc="2024-12-12T03:14:00Z">
              <w:rPr>
                <w:rFonts w:ascii="Calibri" w:hAnsi="Calibri" w:cs="Calibri"/>
                <w:sz w:val="20"/>
                <w:szCs w:val="20"/>
              </w:rPr>
            </w:rPrChange>
          </w:rPr>
          <w:t>do</w:t>
        </w:r>
        <w:proofErr w:type="gramEnd"/>
        <w:r w:rsidR="009B5374" w:rsidRPr="009B5374">
          <w:rPr>
            <w:rFonts w:ascii="Times New Roman" w:hAnsi="Times New Roman" w:cs="Times New Roman"/>
            <w:sz w:val="24"/>
            <w:szCs w:val="24"/>
            <w:rPrChange w:id="209" w:author="Anderson, Riley Morgan" w:date="2024-12-11T22:14:00Z" w16du:dateUtc="2024-12-12T03:14:00Z">
              <w:rPr>
                <w:rFonts w:ascii="Calibri" w:hAnsi="Calibri" w:cs="Calibri"/>
                <w:sz w:val="20"/>
                <w:szCs w:val="20"/>
              </w:rPr>
            </w:rPrChange>
          </w:rPr>
          <w:t xml:space="preserve"> not include morphospecies.</w:t>
        </w:r>
      </w:ins>
    </w:p>
    <w:p w14:paraId="428C2415" w14:textId="6E7EDE36" w:rsidR="00224CB5" w:rsidRPr="00C91755" w:rsidRDefault="00224CB5" w:rsidP="00224CB5">
      <w:pPr>
        <w:pStyle w:val="Body"/>
        <w:spacing w:line="480" w:lineRule="auto"/>
        <w:contextualSpacing/>
        <w:rPr>
          <w:rFonts w:ascii="Times New Roman" w:hAnsi="Times New Roman" w:cs="Times New Roman"/>
          <w:sz w:val="24"/>
          <w:szCs w:val="24"/>
        </w:rPr>
      </w:pPr>
      <w:del w:id="210" w:author="Anderson, Riley Morgan" w:date="2024-12-11T22:14:00Z" w16du:dateUtc="2024-12-12T03:14:00Z">
        <w:r w:rsidRPr="00C91755" w:rsidDel="009B5374">
          <w:rPr>
            <w:rFonts w:ascii="Times New Roman" w:hAnsi="Times New Roman" w:cs="Times New Roman"/>
            <w:sz w:val="24"/>
            <w:szCs w:val="24"/>
          </w:rPr>
          <w:delText xml:space="preserve">Proportional abundance and unique species for </w:delText>
        </w:r>
        <w:r w:rsidR="00F07AD1" w:rsidDel="009B5374">
          <w:rPr>
            <w:rFonts w:ascii="Times New Roman" w:hAnsi="Times New Roman" w:cs="Times New Roman"/>
            <w:sz w:val="24"/>
            <w:szCs w:val="24"/>
          </w:rPr>
          <w:delText xml:space="preserve">all </w:delText>
        </w:r>
        <w:r w:rsidRPr="00C91755" w:rsidDel="009B5374">
          <w:rPr>
            <w:rFonts w:ascii="Times New Roman" w:hAnsi="Times New Roman" w:cs="Times New Roman"/>
            <w:sz w:val="24"/>
            <w:szCs w:val="24"/>
          </w:rPr>
          <w:delText>genera</w:delText>
        </w:r>
        <w:r w:rsidR="00F07AD1" w:rsidDel="009B5374">
          <w:rPr>
            <w:rFonts w:ascii="Times New Roman" w:hAnsi="Times New Roman" w:cs="Times New Roman"/>
            <w:sz w:val="24"/>
            <w:szCs w:val="24"/>
          </w:rPr>
          <w:delText>, with (</w:delText>
        </w:r>
        <w:r w:rsidRPr="00C91755" w:rsidDel="009B5374">
          <w:rPr>
            <w:rFonts w:ascii="Times New Roman" w:hAnsi="Times New Roman" w:cs="Times New Roman"/>
            <w:sz w:val="24"/>
            <w:szCs w:val="24"/>
          </w:rPr>
          <w:delText xml:space="preserve">A) trap caught </w:delText>
        </w:r>
        <w:r w:rsidR="00F07AD1" w:rsidDel="009B5374">
          <w:rPr>
            <w:rFonts w:ascii="Times New Roman" w:hAnsi="Times New Roman" w:cs="Times New Roman"/>
            <w:sz w:val="24"/>
            <w:szCs w:val="24"/>
          </w:rPr>
          <w:delText xml:space="preserve">specimens </w:delText>
        </w:r>
        <w:r w:rsidRPr="00C91755" w:rsidDel="009B5374">
          <w:rPr>
            <w:rFonts w:ascii="Times New Roman" w:hAnsi="Times New Roman" w:cs="Times New Roman"/>
            <w:sz w:val="24"/>
            <w:szCs w:val="24"/>
          </w:rPr>
          <w:delText xml:space="preserve">pooled across all sites and years, </w:delText>
        </w:r>
        <w:r w:rsidR="00F07AD1" w:rsidDel="009B5374">
          <w:rPr>
            <w:rFonts w:ascii="Times New Roman" w:hAnsi="Times New Roman" w:cs="Times New Roman"/>
            <w:sz w:val="24"/>
            <w:szCs w:val="24"/>
          </w:rPr>
          <w:delText>(</w:delText>
        </w:r>
        <w:r w:rsidRPr="00C91755" w:rsidDel="009B5374">
          <w:rPr>
            <w:rFonts w:ascii="Times New Roman" w:hAnsi="Times New Roman" w:cs="Times New Roman"/>
            <w:sz w:val="24"/>
            <w:szCs w:val="24"/>
          </w:rPr>
          <w:delText xml:space="preserve">B) trap </w:delText>
        </w:r>
        <w:r w:rsidR="00F07AD1" w:rsidDel="009B5374">
          <w:rPr>
            <w:rFonts w:ascii="Times New Roman" w:hAnsi="Times New Roman" w:cs="Times New Roman"/>
            <w:sz w:val="24"/>
            <w:szCs w:val="24"/>
          </w:rPr>
          <w:delText xml:space="preserve">caught specimens from Port of Seattle, (C) trap caught specimens from Seattle City Light, (D) trap caught specimens from Boeing Paine Field, (E) trap and net caught specimens pooled across all sites and years, and (F) pooled </w:delText>
        </w:r>
        <w:r w:rsidRPr="00C91755" w:rsidDel="009B5374">
          <w:rPr>
            <w:rFonts w:ascii="Times New Roman" w:hAnsi="Times New Roman" w:cs="Times New Roman"/>
            <w:sz w:val="24"/>
            <w:szCs w:val="24"/>
          </w:rPr>
          <w:delText xml:space="preserve">net caught </w:delText>
        </w:r>
        <w:r w:rsidR="00F07AD1" w:rsidDel="009B5374">
          <w:rPr>
            <w:rFonts w:ascii="Times New Roman" w:hAnsi="Times New Roman" w:cs="Times New Roman"/>
            <w:sz w:val="24"/>
            <w:szCs w:val="24"/>
          </w:rPr>
          <w:delText>specimens</w:delText>
        </w:r>
        <w:r w:rsidRPr="00C91755" w:rsidDel="009B5374">
          <w:rPr>
            <w:rFonts w:ascii="Times New Roman" w:hAnsi="Times New Roman" w:cs="Times New Roman"/>
            <w:sz w:val="24"/>
            <w:szCs w:val="24"/>
          </w:rPr>
          <w:delText>.</w:delText>
        </w:r>
      </w:del>
    </w:p>
    <w:p w14:paraId="422BD1E2" w14:textId="63C3E599" w:rsidR="00224CB5" w:rsidRPr="00C91755" w:rsidRDefault="00224CB5" w:rsidP="00224CB5">
      <w:pPr>
        <w:pStyle w:val="Body"/>
        <w:spacing w:line="480" w:lineRule="auto"/>
        <w:contextualSpacing/>
        <w:rPr>
          <w:rFonts w:ascii="Times New Roman" w:hAnsi="Times New Roman" w:cs="Times New Roman"/>
          <w:sz w:val="24"/>
          <w:szCs w:val="24"/>
        </w:rPr>
      </w:pPr>
      <w:r w:rsidRPr="00C91755">
        <w:rPr>
          <w:rFonts w:ascii="Times New Roman" w:hAnsi="Times New Roman" w:cs="Times New Roman"/>
          <w:b/>
          <w:bCs/>
          <w:sz w:val="24"/>
          <w:szCs w:val="24"/>
        </w:rPr>
        <w:t xml:space="preserve">Fig. 3. </w:t>
      </w:r>
      <w:r w:rsidRPr="00F07AD1">
        <w:rPr>
          <w:rFonts w:ascii="Times New Roman" w:hAnsi="Times New Roman" w:cs="Times New Roman"/>
          <w:sz w:val="24"/>
          <w:szCs w:val="24"/>
        </w:rPr>
        <w:t>Variation in community composition across sites.</w:t>
      </w:r>
      <w:r w:rsidRPr="00C91755">
        <w:rPr>
          <w:rFonts w:ascii="Times New Roman" w:hAnsi="Times New Roman" w:cs="Times New Roman"/>
          <w:b/>
          <w:bCs/>
          <w:sz w:val="24"/>
          <w:szCs w:val="24"/>
        </w:rPr>
        <w:t xml:space="preserve"> </w:t>
      </w:r>
      <w:r w:rsidRPr="00C91755">
        <w:rPr>
          <w:rFonts w:ascii="Times New Roman" w:hAnsi="Times New Roman" w:cs="Times New Roman"/>
          <w:sz w:val="24"/>
          <w:szCs w:val="24"/>
        </w:rPr>
        <w:t>Bee species are plotted on the first two axes of a three-dimensional non-metric multidimensional ordination. Small points are individual station/year combinations. Large points are the centroids of the three sites</w:t>
      </w:r>
      <w:r w:rsidR="00F07AD1">
        <w:rPr>
          <w:rFonts w:ascii="Times New Roman" w:hAnsi="Times New Roman" w:cs="Times New Roman"/>
          <w:sz w:val="24"/>
          <w:szCs w:val="24"/>
        </w:rPr>
        <w:t>, and e</w:t>
      </w:r>
      <w:r w:rsidRPr="00C91755">
        <w:rPr>
          <w:rFonts w:ascii="Times New Roman" w:hAnsi="Times New Roman" w:cs="Times New Roman"/>
          <w:sz w:val="24"/>
          <w:szCs w:val="24"/>
        </w:rPr>
        <w:t>llipses are 95% confidence intervals around the site centroids. Bee species shown are the most representative (top 10th percentile of a random forest analysis) of the compositional differences among sites. Text size of the labels is proportional to variable importance score (mean decrease in Gini score).</w:t>
      </w:r>
    </w:p>
    <w:p w14:paraId="406B7663" w14:textId="7B994835" w:rsidR="00224CB5" w:rsidRPr="00C91755" w:rsidRDefault="00224CB5" w:rsidP="00224CB5">
      <w:pPr>
        <w:pStyle w:val="Body"/>
        <w:spacing w:line="480" w:lineRule="auto"/>
        <w:contextualSpacing/>
        <w:rPr>
          <w:rFonts w:ascii="Times New Roman" w:hAnsi="Times New Roman" w:cs="Times New Roman"/>
          <w:sz w:val="24"/>
          <w:szCs w:val="24"/>
        </w:rPr>
      </w:pPr>
      <w:r w:rsidRPr="00C91755">
        <w:rPr>
          <w:rFonts w:ascii="Times New Roman" w:hAnsi="Times New Roman" w:cs="Times New Roman"/>
          <w:b/>
          <w:bCs/>
          <w:sz w:val="24"/>
          <w:szCs w:val="24"/>
        </w:rPr>
        <w:lastRenderedPageBreak/>
        <w:t xml:space="preserve">Fig. 4. </w:t>
      </w:r>
      <w:r w:rsidR="008E46DF">
        <w:rPr>
          <w:rFonts w:ascii="Times New Roman" w:hAnsi="Times New Roman" w:cs="Times New Roman"/>
          <w:sz w:val="24"/>
          <w:szCs w:val="24"/>
        </w:rPr>
        <w:t>Estimated g</w:t>
      </w:r>
      <w:r w:rsidRPr="00F07AD1">
        <w:rPr>
          <w:rFonts w:ascii="Times New Roman" w:hAnsi="Times New Roman" w:cs="Times New Roman"/>
          <w:sz w:val="24"/>
          <w:szCs w:val="24"/>
        </w:rPr>
        <w:t>enus-level seasonal distributions</w:t>
      </w:r>
      <w:r w:rsidRPr="00C91755">
        <w:rPr>
          <w:rFonts w:ascii="Times New Roman" w:hAnsi="Times New Roman" w:cs="Times New Roman"/>
          <w:sz w:val="24"/>
          <w:szCs w:val="24"/>
        </w:rPr>
        <w:t xml:space="preserve">. Sample sizes displayed on the right are the total number of records for each genus. Only genera with sample sizes </w:t>
      </w:r>
      <m:oMath>
        <m:r>
          <w:rPr>
            <w:rFonts w:ascii="Cambria Math" w:hAnsi="Cambria Math" w:cs="Times New Roman"/>
            <w:sz w:val="24"/>
            <w:szCs w:val="24"/>
          </w:rPr>
          <m:t>≥</m:t>
        </m:r>
      </m:oMath>
      <w:r w:rsidRPr="00C91755">
        <w:rPr>
          <w:rFonts w:ascii="Times New Roman" w:hAnsi="Times New Roman" w:cs="Times New Roman"/>
          <w:sz w:val="24"/>
          <w:szCs w:val="24"/>
        </w:rPr>
        <w:t xml:space="preserve"> 20 are shown. Vertical dashed lines correspond to 21 March, 21 June, and 21 September.</w:t>
      </w:r>
    </w:p>
    <w:p w14:paraId="0CF30DD4" w14:textId="5543FE61" w:rsidR="00224CB5" w:rsidRDefault="00224CB5" w:rsidP="008E46DF">
      <w:pPr>
        <w:pStyle w:val="Body"/>
        <w:spacing w:line="480" w:lineRule="auto"/>
        <w:contextualSpacing/>
      </w:pPr>
      <w:r w:rsidRPr="00C91755">
        <w:rPr>
          <w:rFonts w:ascii="Times New Roman" w:hAnsi="Times New Roman" w:cs="Times New Roman"/>
          <w:b/>
          <w:bCs/>
          <w:sz w:val="24"/>
          <w:szCs w:val="24"/>
        </w:rPr>
        <w:t xml:space="preserve">Fig. 5. </w:t>
      </w:r>
      <w:r w:rsidR="008E46DF" w:rsidRPr="008E46DF">
        <w:rPr>
          <w:rFonts w:ascii="Times New Roman" w:hAnsi="Times New Roman" w:cs="Times New Roman"/>
          <w:sz w:val="24"/>
          <w:szCs w:val="24"/>
        </w:rPr>
        <w:t xml:space="preserve">Estimated </w:t>
      </w:r>
      <w:r w:rsidR="008E46DF">
        <w:rPr>
          <w:rFonts w:ascii="Times New Roman" w:hAnsi="Times New Roman" w:cs="Times New Roman"/>
          <w:sz w:val="24"/>
          <w:szCs w:val="24"/>
        </w:rPr>
        <w:t>g</w:t>
      </w:r>
      <w:r w:rsidRPr="008E46DF">
        <w:rPr>
          <w:rFonts w:ascii="Times New Roman" w:hAnsi="Times New Roman" w:cs="Times New Roman"/>
          <w:sz w:val="24"/>
          <w:szCs w:val="24"/>
        </w:rPr>
        <w:t>enus-level seasonal distributions </w:t>
      </w:r>
      <w:r w:rsidRPr="00C91755">
        <w:rPr>
          <w:rFonts w:ascii="Times New Roman" w:hAnsi="Times New Roman" w:cs="Times New Roman"/>
          <w:sz w:val="24"/>
          <w:szCs w:val="24"/>
        </w:rPr>
        <w:t>for parasites</w:t>
      </w:r>
      <w:r w:rsidR="008E46DF">
        <w:rPr>
          <w:rFonts w:ascii="Times New Roman" w:hAnsi="Times New Roman" w:cs="Times New Roman"/>
          <w:sz w:val="24"/>
          <w:szCs w:val="24"/>
        </w:rPr>
        <w:t>: (</w:t>
      </w:r>
      <w:r w:rsidRPr="00C91755">
        <w:rPr>
          <w:rFonts w:ascii="Times New Roman" w:hAnsi="Times New Roman" w:cs="Times New Roman"/>
          <w:sz w:val="24"/>
          <w:szCs w:val="24"/>
        </w:rPr>
        <w:t xml:space="preserve">A) Nomada, </w:t>
      </w:r>
      <w:r w:rsidR="008E46DF">
        <w:rPr>
          <w:rFonts w:ascii="Times New Roman" w:hAnsi="Times New Roman" w:cs="Times New Roman"/>
          <w:sz w:val="24"/>
          <w:szCs w:val="24"/>
        </w:rPr>
        <w:t>(</w:t>
      </w:r>
      <w:r w:rsidRPr="00C91755">
        <w:rPr>
          <w:rFonts w:ascii="Times New Roman" w:hAnsi="Times New Roman" w:cs="Times New Roman"/>
          <w:sz w:val="24"/>
          <w:szCs w:val="24"/>
        </w:rPr>
        <w:t xml:space="preserve">B) Sphecodes, and </w:t>
      </w:r>
      <w:r w:rsidR="008E46DF">
        <w:rPr>
          <w:rFonts w:ascii="Times New Roman" w:hAnsi="Times New Roman" w:cs="Times New Roman"/>
          <w:sz w:val="24"/>
          <w:szCs w:val="24"/>
        </w:rPr>
        <w:t>(</w:t>
      </w:r>
      <w:r w:rsidRPr="00C91755">
        <w:rPr>
          <w:rFonts w:ascii="Times New Roman" w:hAnsi="Times New Roman" w:cs="Times New Roman"/>
          <w:sz w:val="24"/>
          <w:szCs w:val="24"/>
        </w:rPr>
        <w:t xml:space="preserve">C) Coelioxys. Beneath each parasite genera </w:t>
      </w:r>
      <w:r w:rsidR="008E46DF">
        <w:rPr>
          <w:rFonts w:ascii="Times New Roman" w:hAnsi="Times New Roman" w:cs="Times New Roman"/>
          <w:sz w:val="24"/>
          <w:szCs w:val="24"/>
        </w:rPr>
        <w:t>are</w:t>
      </w:r>
      <w:r w:rsidRPr="00C91755">
        <w:rPr>
          <w:rFonts w:ascii="Times New Roman" w:hAnsi="Times New Roman" w:cs="Times New Roman"/>
          <w:sz w:val="24"/>
          <w:szCs w:val="24"/>
        </w:rPr>
        <w:t xml:space="preserve"> presumed host genera. Sample sizes displayed on the right are the total number of records for each genus. Vertical dashed lines correspond to 21 March, 21 June, and 21 September.</w:t>
      </w:r>
      <w:r>
        <w:rPr>
          <w:rFonts w:ascii="Times New Roman" w:hAnsi="Times New Roman" w:cs="Times New Roman"/>
          <w:sz w:val="24"/>
          <w:szCs w:val="24"/>
        </w:rPr>
        <w:br w:type="page"/>
      </w:r>
    </w:p>
    <w:p w14:paraId="6ADD8C92" w14:textId="6F9A7CCD" w:rsidR="00B60B61" w:rsidRDefault="00224CB5" w:rsidP="00B60B61">
      <w:pPr>
        <w:pStyle w:val="Body"/>
        <w:spacing w:line="480" w:lineRule="auto"/>
        <w:contextualSpacing/>
        <w:rPr>
          <w:rFonts w:ascii="Times New Roman" w:hAnsi="Times New Roman" w:cs="Times New Roman"/>
          <w:b/>
          <w:bCs/>
          <w:sz w:val="24"/>
          <w:szCs w:val="24"/>
        </w:rPr>
      </w:pPr>
      <w:r w:rsidRPr="00224CB5">
        <w:rPr>
          <w:rFonts w:ascii="Times New Roman" w:hAnsi="Times New Roman" w:cs="Times New Roman"/>
          <w:b/>
          <w:bCs/>
          <w:sz w:val="24"/>
          <w:szCs w:val="24"/>
        </w:rPr>
        <w:lastRenderedPageBreak/>
        <w:t>Fig. 1</w:t>
      </w:r>
    </w:p>
    <w:p w14:paraId="748D9195" w14:textId="77777777" w:rsidR="009E5995" w:rsidRPr="00224CB5" w:rsidRDefault="009E5995" w:rsidP="00B60B61">
      <w:pPr>
        <w:pStyle w:val="Body"/>
        <w:spacing w:line="480" w:lineRule="auto"/>
        <w:contextualSpacing/>
        <w:rPr>
          <w:rFonts w:ascii="Times New Roman" w:hAnsi="Times New Roman" w:cs="Times New Roman"/>
          <w:b/>
          <w:bCs/>
          <w:sz w:val="24"/>
          <w:szCs w:val="24"/>
        </w:rPr>
      </w:pPr>
    </w:p>
    <w:p w14:paraId="6528894B" w14:textId="5CE02918" w:rsidR="00224CB5" w:rsidRDefault="00224CB5" w:rsidP="00B60B61">
      <w:pPr>
        <w:pStyle w:val="Body"/>
        <w:spacing w:line="480" w:lineRule="auto"/>
        <w:contextualSpacing/>
        <w:rPr>
          <w:rFonts w:ascii="Times New Roman" w:hAnsi="Times New Roman" w:cs="Times New Roman"/>
          <w:sz w:val="24"/>
          <w:szCs w:val="24"/>
        </w:rPr>
      </w:pPr>
      <w:del w:id="211" w:author="Anderson, Riley Morgan" w:date="2024-12-11T22:10:00Z" w16du:dateUtc="2024-12-12T03:10:00Z">
        <w:r w:rsidRPr="00224CB5" w:rsidDel="009B5374">
          <w:rPr>
            <w:rFonts w:ascii="Times New Roman" w:hAnsi="Times New Roman" w:cs="Times New Roman"/>
            <w:noProof/>
            <w:sz w:val="24"/>
            <w:szCs w:val="24"/>
          </w:rPr>
          <w:drawing>
            <wp:inline distT="0" distB="0" distL="0" distR="0" wp14:anchorId="08966C96" wp14:editId="124149FC">
              <wp:extent cx="5943600" cy="2616200"/>
              <wp:effectExtent l="0" t="0" r="0" b="0"/>
              <wp:docPr id="1752063384" name="Picture 1"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63384" name="Picture 1" descr="A graph and a diagram&#10;&#10;Description automatically generated"/>
                      <pic:cNvPicPr/>
                    </pic:nvPicPr>
                    <pic:blipFill>
                      <a:blip r:embed="rId9"/>
                      <a:stretch>
                        <a:fillRect/>
                      </a:stretch>
                    </pic:blipFill>
                    <pic:spPr>
                      <a:xfrm>
                        <a:off x="0" y="0"/>
                        <a:ext cx="5943600" cy="2616200"/>
                      </a:xfrm>
                      <a:prstGeom prst="rect">
                        <a:avLst/>
                      </a:prstGeom>
                    </pic:spPr>
                  </pic:pic>
                </a:graphicData>
              </a:graphic>
            </wp:inline>
          </w:drawing>
        </w:r>
      </w:del>
      <w:ins w:id="212" w:author="Anderson, Riley Morgan" w:date="2024-12-11T22:11:00Z" w16du:dateUtc="2024-12-12T03:11:00Z">
        <w:r w:rsidR="009B5374">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1E9553BD" wp14:editId="5228AF0D">
              <wp:extent cx="5943600" cy="3241675"/>
              <wp:effectExtent l="0" t="0" r="0" b="0"/>
              <wp:docPr id="56732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20501" name="Picture 5673205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ins>
    </w:p>
    <w:p w14:paraId="4E8B4283" w14:textId="77777777" w:rsidR="00224CB5" w:rsidRDefault="00224CB5">
      <w:pPr>
        <w:rPr>
          <w:color w:val="000000"/>
          <w14:textOutline w14:w="0" w14:cap="flat" w14:cmpd="sng" w14:algn="ctr">
            <w14:noFill/>
            <w14:prstDash w14:val="solid"/>
            <w14:bevel/>
          </w14:textOutline>
        </w:rPr>
      </w:pPr>
      <w:r>
        <w:br w:type="page"/>
      </w:r>
    </w:p>
    <w:p w14:paraId="63BF22A3" w14:textId="1F2B0BA0" w:rsidR="00224CB5" w:rsidRDefault="00224CB5" w:rsidP="00B60B61">
      <w:pPr>
        <w:pStyle w:val="Body"/>
        <w:spacing w:line="480" w:lineRule="auto"/>
        <w:contextualSpacing/>
        <w:rPr>
          <w:rFonts w:ascii="Times New Roman" w:hAnsi="Times New Roman" w:cs="Times New Roman"/>
          <w:b/>
          <w:bCs/>
          <w:sz w:val="24"/>
          <w:szCs w:val="24"/>
        </w:rPr>
      </w:pPr>
      <w:r w:rsidRPr="00224CB5">
        <w:rPr>
          <w:rFonts w:ascii="Times New Roman" w:hAnsi="Times New Roman" w:cs="Times New Roman"/>
          <w:b/>
          <w:bCs/>
          <w:sz w:val="24"/>
          <w:szCs w:val="24"/>
        </w:rPr>
        <w:lastRenderedPageBreak/>
        <w:t>Fig. 2</w:t>
      </w:r>
    </w:p>
    <w:p w14:paraId="27F3C0D2" w14:textId="1C4EC3EC" w:rsidR="00224CB5" w:rsidRDefault="00224CB5">
      <w:pPr>
        <w:rPr>
          <w:b/>
          <w:bCs/>
          <w:color w:val="000000"/>
          <w14:textOutline w14:w="0" w14:cap="flat" w14:cmpd="sng" w14:algn="ctr">
            <w14:noFill/>
            <w14:prstDash w14:val="solid"/>
            <w14:bevel/>
          </w14:textOutline>
        </w:rPr>
      </w:pPr>
      <w:del w:id="213" w:author="Anderson, Riley Morgan" w:date="2024-12-11T22:11:00Z" w16du:dateUtc="2024-12-12T03:11:00Z">
        <w:r w:rsidDel="009B5374">
          <w:rPr>
            <w:noProof/>
          </w:rPr>
          <w:lastRenderedPageBreak/>
          <w:drawing>
            <wp:inline distT="0" distB="0" distL="0" distR="0" wp14:anchorId="6ADD90C9" wp14:editId="6D512B84">
              <wp:extent cx="5704254" cy="7778750"/>
              <wp:effectExtent l="0" t="0" r="0" b="0"/>
              <wp:docPr id="673031133" name="Picture 5" descr="A group of colorful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1133" name="Picture 5" descr="A group of colorful bars with black 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07080" cy="7782604"/>
                      </a:xfrm>
                      <a:prstGeom prst="rect">
                        <a:avLst/>
                      </a:prstGeom>
                    </pic:spPr>
                  </pic:pic>
                </a:graphicData>
              </a:graphic>
            </wp:inline>
          </w:drawing>
        </w:r>
      </w:del>
      <w:ins w:id="214" w:author="Anderson, Riley Morgan" w:date="2024-12-11T22:11:00Z" w16du:dateUtc="2024-12-12T03:11:00Z">
        <w:r w:rsidR="009B5374">
          <w:rPr>
            <w:b/>
            <w:bCs/>
            <w:noProof/>
          </w:rPr>
          <w:lastRenderedPageBreak/>
          <w:drawing>
            <wp:inline distT="0" distB="0" distL="0" distR="0" wp14:anchorId="14BEF5DA" wp14:editId="2814F9A3">
              <wp:extent cx="5943600" cy="5448300"/>
              <wp:effectExtent l="0" t="0" r="0" b="0"/>
              <wp:docPr id="1873607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7256" name="Picture 18736072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ins>
      <w:r>
        <w:rPr>
          <w:b/>
          <w:bCs/>
        </w:rPr>
        <w:br w:type="page"/>
      </w:r>
    </w:p>
    <w:p w14:paraId="60717F0E" w14:textId="6EB45C62" w:rsidR="00224CB5" w:rsidRDefault="00224CB5" w:rsidP="00224CB5">
      <w:pPr>
        <w:pStyle w:val="Body"/>
        <w:spacing w:line="480" w:lineRule="auto"/>
        <w:contextualSpacing/>
        <w:rPr>
          <w:rFonts w:ascii="Times New Roman" w:hAnsi="Times New Roman" w:cs="Times New Roman"/>
          <w:b/>
          <w:bCs/>
          <w:sz w:val="24"/>
          <w:szCs w:val="24"/>
        </w:rPr>
      </w:pPr>
      <w:r w:rsidRPr="00224CB5">
        <w:rPr>
          <w:rFonts w:ascii="Times New Roman" w:hAnsi="Times New Roman" w:cs="Times New Roman"/>
          <w:b/>
          <w:bCs/>
          <w:sz w:val="24"/>
          <w:szCs w:val="24"/>
        </w:rPr>
        <w:lastRenderedPageBreak/>
        <w:t xml:space="preserve">Fig. </w:t>
      </w:r>
      <w:r>
        <w:rPr>
          <w:rFonts w:ascii="Times New Roman" w:hAnsi="Times New Roman" w:cs="Times New Roman"/>
          <w:b/>
          <w:bCs/>
          <w:sz w:val="24"/>
          <w:szCs w:val="24"/>
        </w:rPr>
        <w:t>3</w:t>
      </w:r>
    </w:p>
    <w:p w14:paraId="54912CD3" w14:textId="1C68C176" w:rsidR="00224CB5" w:rsidRDefault="00C91755">
      <w:pPr>
        <w:rPr>
          <w:b/>
          <w:bCs/>
          <w:color w:val="000000"/>
          <w14:textOutline w14:w="0" w14:cap="flat" w14:cmpd="sng" w14:algn="ctr">
            <w14:noFill/>
            <w14:prstDash w14:val="solid"/>
            <w14:bevel/>
          </w14:textOutline>
        </w:rPr>
      </w:pPr>
      <w:r w:rsidRPr="00C91755">
        <w:rPr>
          <w:b/>
          <w:bCs/>
          <w:noProof/>
        </w:rPr>
        <w:drawing>
          <wp:inline distT="0" distB="0" distL="0" distR="0" wp14:anchorId="79D27C6B" wp14:editId="28088930">
            <wp:extent cx="5943600" cy="5301615"/>
            <wp:effectExtent l="0" t="0" r="0" b="0"/>
            <wp:docPr id="88528385" name="Picture 1" descr="A diagram of a variety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385" name="Picture 1" descr="A diagram of a variety of objects&#10;&#10;Description automatically generated with medium confidence"/>
                    <pic:cNvPicPr/>
                  </pic:nvPicPr>
                  <pic:blipFill>
                    <a:blip r:embed="rId13"/>
                    <a:stretch>
                      <a:fillRect/>
                    </a:stretch>
                  </pic:blipFill>
                  <pic:spPr>
                    <a:xfrm>
                      <a:off x="0" y="0"/>
                      <a:ext cx="5943600" cy="5301615"/>
                    </a:xfrm>
                    <a:prstGeom prst="rect">
                      <a:avLst/>
                    </a:prstGeom>
                  </pic:spPr>
                </pic:pic>
              </a:graphicData>
            </a:graphic>
          </wp:inline>
        </w:drawing>
      </w:r>
      <w:r w:rsidR="00224CB5">
        <w:rPr>
          <w:b/>
          <w:bCs/>
        </w:rPr>
        <w:br w:type="page"/>
      </w:r>
    </w:p>
    <w:p w14:paraId="482F7A69" w14:textId="14154658" w:rsidR="00224CB5" w:rsidRPr="00224CB5" w:rsidRDefault="00224CB5" w:rsidP="00B60B61">
      <w:pPr>
        <w:pStyle w:val="Body"/>
        <w:spacing w:line="480" w:lineRule="auto"/>
        <w:contextualSpacing/>
        <w:rPr>
          <w:rFonts w:ascii="Times New Roman" w:hAnsi="Times New Roman" w:cs="Times New Roman"/>
          <w:b/>
          <w:bCs/>
          <w:sz w:val="24"/>
          <w:szCs w:val="24"/>
        </w:rPr>
      </w:pPr>
      <w:r w:rsidRPr="00224CB5">
        <w:rPr>
          <w:rFonts w:ascii="Times New Roman" w:hAnsi="Times New Roman" w:cs="Times New Roman"/>
          <w:b/>
          <w:bCs/>
          <w:sz w:val="24"/>
          <w:szCs w:val="24"/>
        </w:rPr>
        <w:lastRenderedPageBreak/>
        <w:t xml:space="preserve">Fig. </w:t>
      </w:r>
      <w:r>
        <w:rPr>
          <w:rFonts w:ascii="Times New Roman" w:hAnsi="Times New Roman" w:cs="Times New Roman"/>
          <w:b/>
          <w:bCs/>
          <w:sz w:val="24"/>
          <w:szCs w:val="24"/>
        </w:rPr>
        <w:t>4</w:t>
      </w:r>
    </w:p>
    <w:p w14:paraId="5E294074" w14:textId="4C1F8A98" w:rsidR="00224CB5" w:rsidRDefault="00224CB5" w:rsidP="00B60B61">
      <w:pPr>
        <w:pStyle w:val="Body"/>
        <w:spacing w:line="480" w:lineRule="auto"/>
        <w:contextualSpacing/>
        <w:rPr>
          <w:rFonts w:ascii="Times New Roman" w:hAnsi="Times New Roman" w:cs="Times New Roman"/>
          <w:sz w:val="24"/>
          <w:szCs w:val="24"/>
        </w:rPr>
      </w:pPr>
      <w:del w:id="215" w:author="Anderson, Riley Morgan" w:date="2024-12-11T22:11:00Z" w16du:dateUtc="2024-12-12T03:11:00Z">
        <w:r w:rsidDel="009B5374">
          <w:rPr>
            <w:noProof/>
            <w14:textOutline w14:w="0" w14:cap="rnd" w14:cmpd="sng" w14:algn="ctr">
              <w14:noFill/>
              <w14:prstDash w14:val="solid"/>
              <w14:bevel/>
            </w14:textOutline>
          </w:rPr>
          <w:lastRenderedPageBreak/>
          <w:drawing>
            <wp:inline distT="0" distB="0" distL="0" distR="0" wp14:anchorId="29038D00" wp14:editId="20A54F16">
              <wp:extent cx="5943600" cy="4457700"/>
              <wp:effectExtent l="0" t="0" r="0" b="0"/>
              <wp:docPr id="1569946155" name="Picture 1"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6155" name="Picture 1" descr="A graph of different colo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del>
      <w:ins w:id="216" w:author="Anderson, Riley Morgan" w:date="2024-12-11T22:12:00Z" w16du:dateUtc="2024-12-12T03:12:00Z">
        <w:r w:rsidR="009B5374">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7114C12F" wp14:editId="408F3A32">
              <wp:extent cx="5943600" cy="4457700"/>
              <wp:effectExtent l="0" t="0" r="0" b="0"/>
              <wp:docPr id="1240869121" name="Picture 3"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69121" name="Picture 3" descr="A graph of different colo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p>
    <w:p w14:paraId="15FDF28B" w14:textId="77777777" w:rsidR="00224CB5" w:rsidRDefault="00224CB5">
      <w:pPr>
        <w:rPr>
          <w:color w:val="000000"/>
          <w14:textOutline w14:w="0" w14:cap="flat" w14:cmpd="sng" w14:algn="ctr">
            <w14:noFill/>
            <w14:prstDash w14:val="solid"/>
            <w14:bevel/>
          </w14:textOutline>
        </w:rPr>
      </w:pPr>
      <w:r>
        <w:br w:type="page"/>
      </w:r>
    </w:p>
    <w:p w14:paraId="0E0F5263" w14:textId="148CAAA1" w:rsidR="00224CB5" w:rsidRDefault="00224CB5" w:rsidP="00B60B61">
      <w:pPr>
        <w:pStyle w:val="Body"/>
        <w:spacing w:line="480" w:lineRule="auto"/>
        <w:contextualSpacing/>
        <w:rPr>
          <w:rFonts w:ascii="Times New Roman" w:hAnsi="Times New Roman" w:cs="Times New Roman"/>
          <w:b/>
          <w:bCs/>
          <w:sz w:val="24"/>
          <w:szCs w:val="24"/>
        </w:rPr>
      </w:pPr>
      <w:r w:rsidRPr="00224CB5">
        <w:rPr>
          <w:rFonts w:ascii="Times New Roman" w:hAnsi="Times New Roman" w:cs="Times New Roman"/>
          <w:b/>
          <w:bCs/>
          <w:sz w:val="24"/>
          <w:szCs w:val="24"/>
        </w:rPr>
        <w:lastRenderedPageBreak/>
        <w:t>Fig. 5</w:t>
      </w:r>
    </w:p>
    <w:p w14:paraId="272290DE" w14:textId="77777777" w:rsidR="008E46DF" w:rsidRPr="00224CB5" w:rsidRDefault="008E46DF" w:rsidP="00B60B61">
      <w:pPr>
        <w:pStyle w:val="Body"/>
        <w:spacing w:line="480" w:lineRule="auto"/>
        <w:contextualSpacing/>
        <w:rPr>
          <w:rFonts w:ascii="Times New Roman" w:hAnsi="Times New Roman" w:cs="Times New Roman"/>
          <w:b/>
          <w:bCs/>
          <w:sz w:val="24"/>
          <w:szCs w:val="24"/>
        </w:rPr>
      </w:pPr>
    </w:p>
    <w:p w14:paraId="3FCF824D" w14:textId="4AE2FCE3" w:rsidR="00224CB5" w:rsidRDefault="00224CB5" w:rsidP="00B60B61">
      <w:pPr>
        <w:pStyle w:val="Body"/>
        <w:spacing w:line="480" w:lineRule="auto"/>
        <w:contextualSpacing/>
        <w:rPr>
          <w:rFonts w:ascii="Times New Roman" w:hAnsi="Times New Roman" w:cs="Times New Roman"/>
          <w:sz w:val="24"/>
          <w:szCs w:val="24"/>
        </w:rPr>
      </w:pPr>
      <w:del w:id="217" w:author="Anderson, Riley Morgan" w:date="2024-12-11T22:13:00Z" w16du:dateUtc="2024-12-12T03:13:00Z">
        <w:r w:rsidDel="009B5374">
          <w:rPr>
            <w:noProof/>
            <w14:textOutline w14:w="0" w14:cap="rnd" w14:cmpd="sng" w14:algn="ctr">
              <w14:noFill/>
              <w14:prstDash w14:val="solid"/>
              <w14:bevel/>
            </w14:textOutline>
          </w:rPr>
          <w:lastRenderedPageBreak/>
          <w:drawing>
            <wp:inline distT="0" distB="0" distL="0" distR="0" wp14:anchorId="5BE90E83" wp14:editId="34BA4B8C">
              <wp:extent cx="5884516" cy="5118100"/>
              <wp:effectExtent l="0" t="0" r="2540" b="6350"/>
              <wp:docPr id="1378607257" name="Picture 6"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7257" name="Picture 6" descr="A graph of different colors and numbers&#10;&#10;Description automatically generated"/>
                      <pic:cNvPicPr/>
                    </pic:nvPicPr>
                    <pic:blipFill rotWithShape="1">
                      <a:blip r:embed="rId15" cstate="print">
                        <a:extLst>
                          <a:ext uri="{28A0092B-C50C-407E-A947-70E740481C1C}">
                            <a14:useLocalDpi xmlns:a14="http://schemas.microsoft.com/office/drawing/2010/main" val="0"/>
                          </a:ext>
                        </a:extLst>
                      </a:blip>
                      <a:srcRect r="3205" b="3785"/>
                      <a:stretch/>
                    </pic:blipFill>
                    <pic:spPr bwMode="auto">
                      <a:xfrm>
                        <a:off x="0" y="0"/>
                        <a:ext cx="5890057" cy="5122919"/>
                      </a:xfrm>
                      <a:prstGeom prst="rect">
                        <a:avLst/>
                      </a:prstGeom>
                      <a:ln>
                        <a:noFill/>
                      </a:ln>
                      <a:extLst>
                        <a:ext uri="{53640926-AAD7-44D8-BBD7-CCE9431645EC}">
                          <a14:shadowObscured xmlns:a14="http://schemas.microsoft.com/office/drawing/2010/main"/>
                        </a:ext>
                      </a:extLst>
                    </pic:spPr>
                  </pic:pic>
                </a:graphicData>
              </a:graphic>
            </wp:inline>
          </w:drawing>
        </w:r>
      </w:del>
      <w:ins w:id="218" w:author="Anderson, Riley Morgan" w:date="2024-12-11T22:13:00Z" w16du:dateUtc="2024-12-12T03:13:00Z">
        <w:r w:rsidR="009B5374">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010C6CA1" wp14:editId="15D8BE27">
              <wp:extent cx="5943600" cy="5200650"/>
              <wp:effectExtent l="0" t="0" r="0" b="0"/>
              <wp:docPr id="744307372" name="Picture 6" descr="A graph of different colo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07372" name="Picture 6" descr="A graph of different colors and number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ins>
    </w:p>
    <w:p w14:paraId="6362C727" w14:textId="77777777" w:rsidR="00224CB5" w:rsidRDefault="00224CB5">
      <w:pPr>
        <w:rPr>
          <w:color w:val="000000"/>
          <w14:textOutline w14:w="0" w14:cap="flat" w14:cmpd="sng" w14:algn="ctr">
            <w14:noFill/>
            <w14:prstDash w14:val="solid"/>
            <w14:bevel/>
          </w14:textOutline>
        </w:rPr>
      </w:pPr>
      <w:r>
        <w:br w:type="page"/>
      </w:r>
    </w:p>
    <w:p w14:paraId="490CE538" w14:textId="266EFB26" w:rsidR="00224CB5" w:rsidRDefault="00224CB5" w:rsidP="00224CB5">
      <w:pPr>
        <w:pStyle w:val="Body"/>
        <w:spacing w:line="480" w:lineRule="auto"/>
        <w:contextualSpacing/>
        <w:rPr>
          <w:rFonts w:ascii="Times New Roman" w:hAnsi="Times New Roman" w:cs="Times New Roman"/>
          <w:sz w:val="24"/>
          <w:szCs w:val="24"/>
        </w:rPr>
      </w:pPr>
      <w:r w:rsidRPr="00224CB5">
        <w:rPr>
          <w:rFonts w:ascii="Times New Roman" w:hAnsi="Times New Roman" w:cs="Times New Roman"/>
          <w:b/>
          <w:bCs/>
          <w:sz w:val="24"/>
          <w:szCs w:val="24"/>
        </w:rPr>
        <w:lastRenderedPageBreak/>
        <w:t xml:space="preserve">Supplementary Fig. </w:t>
      </w:r>
      <w:r>
        <w:rPr>
          <w:rFonts w:ascii="Times New Roman" w:hAnsi="Times New Roman" w:cs="Times New Roman"/>
          <w:b/>
          <w:bCs/>
          <w:sz w:val="24"/>
          <w:szCs w:val="24"/>
        </w:rPr>
        <w:t>S</w:t>
      </w:r>
      <w:r w:rsidRPr="00224CB5">
        <w:rPr>
          <w:rFonts w:ascii="Times New Roman" w:hAnsi="Times New Roman" w:cs="Times New Roman"/>
          <w:b/>
          <w:bCs/>
          <w:sz w:val="24"/>
          <w:szCs w:val="24"/>
        </w:rPr>
        <w:t>1.</w:t>
      </w:r>
      <w:r w:rsidRPr="00224CB5">
        <w:rPr>
          <w:rFonts w:ascii="Times New Roman" w:hAnsi="Times New Roman" w:cs="Times New Roman"/>
          <w:sz w:val="24"/>
          <w:szCs w:val="24"/>
        </w:rPr>
        <w:t xml:space="preserve"> </w:t>
      </w:r>
      <w:r w:rsidR="008E46DF" w:rsidRPr="008E46DF">
        <w:rPr>
          <w:rFonts w:ascii="Times New Roman" w:hAnsi="Times New Roman" w:cs="Times New Roman"/>
          <w:sz w:val="24"/>
          <w:szCs w:val="24"/>
        </w:rPr>
        <w:t>Estimated s</w:t>
      </w:r>
      <w:r w:rsidRPr="008E46DF">
        <w:rPr>
          <w:rFonts w:ascii="Times New Roman" w:hAnsi="Times New Roman" w:cs="Times New Roman"/>
          <w:sz w:val="24"/>
          <w:szCs w:val="24"/>
        </w:rPr>
        <w:t>pecies-level seasonal distributions. Sample sizes displayed are the total number of records for each species. Species displayed are those for which sample sizes were </w:t>
      </w:r>
      <w:r w:rsidRPr="008E46DF">
        <w:rPr>
          <w:rFonts w:ascii="Times New Roman" w:hAnsi="Times New Roman" w:cs="Times New Roman"/>
          <w:noProof/>
          <w:sz w:val="24"/>
          <w:szCs w:val="24"/>
        </w:rPr>
        <w:drawing>
          <wp:inline distT="0" distB="0" distL="0" distR="0" wp14:anchorId="54B189ED" wp14:editId="3A0528DB">
            <wp:extent cx="114300" cy="139700"/>
            <wp:effectExtent l="0" t="0" r="0" b="0"/>
            <wp:docPr id="1138165525" name="Picture 4" descr="\ge">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139700"/>
                    </a:xfrm>
                    <a:prstGeom prst="rect">
                      <a:avLst/>
                    </a:prstGeom>
                    <a:noFill/>
                    <a:ln>
                      <a:noFill/>
                    </a:ln>
                  </pic:spPr>
                </pic:pic>
              </a:graphicData>
            </a:graphic>
          </wp:inline>
        </w:drawing>
      </w:r>
      <w:r w:rsidRPr="008E46DF">
        <w:rPr>
          <w:rFonts w:ascii="Times New Roman" w:hAnsi="Times New Roman" w:cs="Times New Roman"/>
          <w:sz w:val="24"/>
          <w:szCs w:val="24"/>
        </w:rPr>
        <w:t> 20. Vertical dashed lines correspond to 21 March, 21 June, and 21 September.</w:t>
      </w:r>
    </w:p>
    <w:p w14:paraId="7E9A9E04" w14:textId="286581E4" w:rsidR="00224CB5" w:rsidRDefault="00224CB5" w:rsidP="00B60B61">
      <w:pPr>
        <w:pStyle w:val="Body"/>
        <w:spacing w:line="480" w:lineRule="auto"/>
        <w:contextualSpacing/>
        <w:rPr>
          <w:rFonts w:ascii="Times New Roman" w:hAnsi="Times New Roman" w:cs="Times New Roman"/>
          <w:sz w:val="24"/>
          <w:szCs w:val="24"/>
        </w:rPr>
      </w:pPr>
      <w:del w:id="219" w:author="Anderson, Riley Morgan" w:date="2024-12-11T22:12:00Z" w16du:dateUtc="2024-12-12T03:12:00Z">
        <w:r w:rsidDel="009B5374">
          <w:rPr>
            <w:noProof/>
            <w14:textOutline w14:w="0" w14:cap="rnd" w14:cmpd="sng" w14:algn="ctr">
              <w14:noFill/>
              <w14:prstDash w14:val="solid"/>
              <w14:bevel/>
            </w14:textOutline>
          </w:rPr>
          <w:lastRenderedPageBreak/>
          <w:drawing>
            <wp:inline distT="0" distB="0" distL="0" distR="0" wp14:anchorId="18255601" wp14:editId="4522CB98">
              <wp:extent cx="5116956" cy="6692900"/>
              <wp:effectExtent l="0" t="0" r="7620" b="0"/>
              <wp:docPr id="1364614420" name="Picture 2"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4420" name="Picture 2" descr="A chart of different colored lines&#10;&#10;Description automatically generated"/>
                      <pic:cNvPicPr/>
                    </pic:nvPicPr>
                    <pic:blipFill rotWithShape="1">
                      <a:blip r:embed="rId19" cstate="print">
                        <a:extLst>
                          <a:ext uri="{28A0092B-C50C-407E-A947-70E740481C1C}">
                            <a14:useLocalDpi xmlns:a14="http://schemas.microsoft.com/office/drawing/2010/main" val="0"/>
                          </a:ext>
                        </a:extLst>
                      </a:blip>
                      <a:srcRect l="4446" r="3207" b="3370"/>
                      <a:stretch/>
                    </pic:blipFill>
                    <pic:spPr bwMode="auto">
                      <a:xfrm>
                        <a:off x="0" y="0"/>
                        <a:ext cx="5127799" cy="6707083"/>
                      </a:xfrm>
                      <a:prstGeom prst="rect">
                        <a:avLst/>
                      </a:prstGeom>
                      <a:ln>
                        <a:noFill/>
                      </a:ln>
                      <a:extLst>
                        <a:ext uri="{53640926-AAD7-44D8-BBD7-CCE9431645EC}">
                          <a14:shadowObscured xmlns:a14="http://schemas.microsoft.com/office/drawing/2010/main"/>
                        </a:ext>
                      </a:extLst>
                    </pic:spPr>
                  </pic:pic>
                </a:graphicData>
              </a:graphic>
            </wp:inline>
          </w:drawing>
        </w:r>
      </w:del>
      <w:ins w:id="220" w:author="Anderson, Riley Morgan" w:date="2024-12-11T22:12:00Z" w16du:dateUtc="2024-12-12T03:12:00Z">
        <w:r w:rsidR="009B5374">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5934D4DA" wp14:editId="76E42DDF">
              <wp:extent cx="5943600" cy="7429500"/>
              <wp:effectExtent l="0" t="0" r="0" b="0"/>
              <wp:docPr id="1387707667" name="Picture 4" descr="A chart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07667" name="Picture 4" descr="A chart of different colored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ins>
    </w:p>
    <w:p w14:paraId="3EE44CDE" w14:textId="6D0021F5" w:rsidR="00224CB5" w:rsidRDefault="00224CB5" w:rsidP="00224CB5">
      <w:pPr>
        <w:pStyle w:val="Body"/>
        <w:spacing w:line="480" w:lineRule="auto"/>
        <w:contextualSpacing/>
        <w:rPr>
          <w:rFonts w:ascii="Times New Roman" w:hAnsi="Times New Roman" w:cs="Times New Roman"/>
          <w:sz w:val="24"/>
          <w:szCs w:val="24"/>
        </w:rPr>
      </w:pPr>
      <w:r w:rsidRPr="00224CB5">
        <w:rPr>
          <w:rFonts w:ascii="Times New Roman" w:hAnsi="Times New Roman" w:cs="Times New Roman"/>
          <w:b/>
          <w:bCs/>
          <w:sz w:val="24"/>
          <w:szCs w:val="24"/>
        </w:rPr>
        <w:t xml:space="preserve">Supplementary Figure S2. </w:t>
      </w:r>
      <w:r w:rsidR="008E46DF">
        <w:rPr>
          <w:rFonts w:ascii="Times New Roman" w:hAnsi="Times New Roman" w:cs="Times New Roman"/>
          <w:sz w:val="24"/>
          <w:szCs w:val="24"/>
        </w:rPr>
        <w:t>Estimated g</w:t>
      </w:r>
      <w:r w:rsidRPr="008E46DF">
        <w:rPr>
          <w:rFonts w:ascii="Times New Roman" w:hAnsi="Times New Roman" w:cs="Times New Roman"/>
          <w:sz w:val="24"/>
          <w:szCs w:val="24"/>
        </w:rPr>
        <w:t xml:space="preserve">enus-level seasonal distributions for parasites: </w:t>
      </w:r>
      <w:r w:rsidR="008E46DF">
        <w:rPr>
          <w:rFonts w:ascii="Times New Roman" w:hAnsi="Times New Roman" w:cs="Times New Roman"/>
          <w:sz w:val="24"/>
          <w:szCs w:val="24"/>
        </w:rPr>
        <w:t>(</w:t>
      </w:r>
      <w:r w:rsidRPr="008E46DF">
        <w:rPr>
          <w:rFonts w:ascii="Times New Roman" w:hAnsi="Times New Roman" w:cs="Times New Roman"/>
          <w:sz w:val="24"/>
          <w:szCs w:val="24"/>
        </w:rPr>
        <w:t xml:space="preserve">A) Stelis, </w:t>
      </w:r>
      <w:r w:rsidR="008E46DF">
        <w:rPr>
          <w:rFonts w:ascii="Times New Roman" w:hAnsi="Times New Roman" w:cs="Times New Roman"/>
          <w:sz w:val="24"/>
          <w:szCs w:val="24"/>
        </w:rPr>
        <w:t>(</w:t>
      </w:r>
      <w:r w:rsidRPr="008E46DF">
        <w:rPr>
          <w:rFonts w:ascii="Times New Roman" w:hAnsi="Times New Roman" w:cs="Times New Roman"/>
          <w:sz w:val="24"/>
          <w:szCs w:val="24"/>
        </w:rPr>
        <w:t xml:space="preserve">B) Epeolus, and </w:t>
      </w:r>
      <w:r w:rsidR="008E46DF">
        <w:rPr>
          <w:rFonts w:ascii="Times New Roman" w:hAnsi="Times New Roman" w:cs="Times New Roman"/>
          <w:sz w:val="24"/>
          <w:szCs w:val="24"/>
        </w:rPr>
        <w:t>(</w:t>
      </w:r>
      <w:r w:rsidRPr="008E46DF">
        <w:rPr>
          <w:rFonts w:ascii="Times New Roman" w:hAnsi="Times New Roman" w:cs="Times New Roman"/>
          <w:sz w:val="24"/>
          <w:szCs w:val="24"/>
        </w:rPr>
        <w:t>C) Triepeolus. Beneath each parasite genera are presumed host genera.</w:t>
      </w:r>
      <w:r w:rsidR="008E46DF">
        <w:rPr>
          <w:rFonts w:ascii="Times New Roman" w:hAnsi="Times New Roman" w:cs="Times New Roman"/>
          <w:sz w:val="24"/>
          <w:szCs w:val="24"/>
        </w:rPr>
        <w:t xml:space="preserve"> </w:t>
      </w:r>
      <w:r w:rsidRPr="008E46DF">
        <w:rPr>
          <w:rFonts w:ascii="Times New Roman" w:hAnsi="Times New Roman" w:cs="Times New Roman"/>
          <w:sz w:val="24"/>
          <w:szCs w:val="24"/>
        </w:rPr>
        <w:t xml:space="preserve">Sample </w:t>
      </w:r>
      <w:r w:rsidRPr="008E46DF">
        <w:rPr>
          <w:rFonts w:ascii="Times New Roman" w:hAnsi="Times New Roman" w:cs="Times New Roman"/>
          <w:sz w:val="24"/>
          <w:szCs w:val="24"/>
        </w:rPr>
        <w:lastRenderedPageBreak/>
        <w:t xml:space="preserve">sizes on the right are the total records for each genus. Vertical dashed lines </w:t>
      </w:r>
      <w:r w:rsidR="008E46DF">
        <w:rPr>
          <w:rFonts w:ascii="Times New Roman" w:hAnsi="Times New Roman" w:cs="Times New Roman"/>
          <w:sz w:val="24"/>
          <w:szCs w:val="24"/>
        </w:rPr>
        <w:t xml:space="preserve">are </w:t>
      </w:r>
      <w:r w:rsidRPr="008E46DF">
        <w:rPr>
          <w:rFonts w:ascii="Times New Roman" w:hAnsi="Times New Roman" w:cs="Times New Roman"/>
          <w:sz w:val="24"/>
          <w:szCs w:val="24"/>
        </w:rPr>
        <w:t xml:space="preserve">21 March, 21 June, and 21 September. These parasites have low sample sizes limiting </w:t>
      </w:r>
      <w:r w:rsidR="008E46DF">
        <w:rPr>
          <w:rFonts w:ascii="Times New Roman" w:hAnsi="Times New Roman" w:cs="Times New Roman"/>
          <w:sz w:val="24"/>
          <w:szCs w:val="24"/>
        </w:rPr>
        <w:t xml:space="preserve">accurate </w:t>
      </w:r>
      <w:r w:rsidRPr="008E46DF">
        <w:rPr>
          <w:rFonts w:ascii="Times New Roman" w:hAnsi="Times New Roman" w:cs="Times New Roman"/>
          <w:sz w:val="24"/>
          <w:szCs w:val="24"/>
        </w:rPr>
        <w:t>estimation.</w:t>
      </w:r>
    </w:p>
    <w:p w14:paraId="27E7FC78" w14:textId="77777777" w:rsidR="008E46DF" w:rsidRPr="008E46DF" w:rsidRDefault="008E46DF" w:rsidP="00224CB5">
      <w:pPr>
        <w:pStyle w:val="Body"/>
        <w:spacing w:line="480" w:lineRule="auto"/>
        <w:contextualSpacing/>
        <w:rPr>
          <w:rFonts w:ascii="Times New Roman" w:hAnsi="Times New Roman" w:cs="Times New Roman"/>
          <w:sz w:val="24"/>
          <w:szCs w:val="24"/>
        </w:rPr>
      </w:pPr>
    </w:p>
    <w:p w14:paraId="27D7047A" w14:textId="2CAFB00F" w:rsidR="00B60B61" w:rsidRPr="00B60B61" w:rsidRDefault="00224CB5" w:rsidP="00224CB5">
      <w:pPr>
        <w:pStyle w:val="Body"/>
        <w:spacing w:line="480" w:lineRule="auto"/>
        <w:contextualSpacing/>
        <w:rPr>
          <w:rFonts w:ascii="Times New Roman" w:eastAsia="Helvetica Neue" w:hAnsi="Times New Roman" w:cs="Times New Roman"/>
          <w:b/>
          <w:bCs/>
          <w:sz w:val="24"/>
          <w:szCs w:val="24"/>
        </w:rPr>
      </w:pPr>
      <w:del w:id="221" w:author="Anderson, Riley Morgan" w:date="2024-12-11T22:12:00Z" w16du:dateUtc="2024-12-12T03:12:00Z">
        <w:r w:rsidDel="009B5374">
          <w:rPr>
            <w:noProof/>
            <w14:textOutline w14:w="0" w14:cap="rnd" w14:cmpd="sng" w14:algn="ctr">
              <w14:noFill/>
              <w14:prstDash w14:val="solid"/>
              <w14:bevel/>
            </w14:textOutline>
          </w:rPr>
          <w:lastRenderedPageBreak/>
          <w:drawing>
            <wp:inline distT="0" distB="0" distL="0" distR="0" wp14:anchorId="0F7BA6F0" wp14:editId="66D3D74F">
              <wp:extent cx="5882428" cy="5124450"/>
              <wp:effectExtent l="0" t="0" r="4445" b="0"/>
              <wp:docPr id="1112752784" name="Picture 7" descr="A group of graphs showing the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2784" name="Picture 7" descr="A group of graphs showing the seasons&#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r="2992" b="3419"/>
                      <a:stretch/>
                    </pic:blipFill>
                    <pic:spPr bwMode="auto">
                      <a:xfrm>
                        <a:off x="0" y="0"/>
                        <a:ext cx="5889147" cy="5130304"/>
                      </a:xfrm>
                      <a:prstGeom prst="rect">
                        <a:avLst/>
                      </a:prstGeom>
                      <a:ln>
                        <a:noFill/>
                      </a:ln>
                      <a:extLst>
                        <a:ext uri="{53640926-AAD7-44D8-BBD7-CCE9431645EC}">
                          <a14:shadowObscured xmlns:a14="http://schemas.microsoft.com/office/drawing/2010/main"/>
                        </a:ext>
                      </a:extLst>
                    </pic:spPr>
                  </pic:pic>
                </a:graphicData>
              </a:graphic>
            </wp:inline>
          </w:drawing>
        </w:r>
      </w:del>
      <w:ins w:id="222" w:author="Anderson, Riley Morgan" w:date="2024-12-11T22:12:00Z" w16du:dateUtc="2024-12-12T03:12:00Z">
        <w:r w:rsidR="009B5374">
          <w:rPr>
            <w:rFonts w:ascii="Times New Roman" w:eastAsia="Helvetica Neue" w:hAnsi="Times New Roman" w:cs="Times New Roman"/>
            <w:b/>
            <w:bCs/>
            <w:noProof/>
            <w:sz w:val="24"/>
            <w:szCs w:val="24"/>
            <w14:textOutline w14:w="0" w14:cap="rnd" w14:cmpd="sng" w14:algn="ctr">
              <w14:noFill/>
              <w14:prstDash w14:val="solid"/>
              <w14:bevel/>
            </w14:textOutline>
          </w:rPr>
          <w:lastRenderedPageBreak/>
          <w:drawing>
            <wp:inline distT="0" distB="0" distL="0" distR="0" wp14:anchorId="6B01FAD3" wp14:editId="6659A948">
              <wp:extent cx="5943600" cy="5200650"/>
              <wp:effectExtent l="0" t="0" r="0" b="0"/>
              <wp:docPr id="1108170722" name="Picture 5" descr="A graph of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70722" name="Picture 5" descr="A graph of different season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ins>
    </w:p>
    <w:p w14:paraId="00000112" w14:textId="77777777" w:rsidR="0072772F" w:rsidRDefault="0072772F">
      <w:pPr>
        <w:pBdr>
          <w:top w:val="nil"/>
          <w:left w:val="nil"/>
          <w:bottom w:val="nil"/>
          <w:right w:val="nil"/>
          <w:between w:val="nil"/>
        </w:pBdr>
        <w:rPr>
          <w:rFonts w:ascii="Helvetica Neue" w:eastAsia="Helvetica Neue" w:hAnsi="Helvetica Neue" w:cs="Helvetica Neue"/>
          <w:color w:val="000000"/>
          <w:sz w:val="22"/>
          <w:szCs w:val="22"/>
        </w:rPr>
      </w:pPr>
    </w:p>
    <w:sectPr w:rsidR="0072772F">
      <w:headerReference w:type="default" r:id="rId23"/>
      <w:footerReference w:type="default" r:id="rId24"/>
      <w:pgSz w:w="12240" w:h="15840"/>
      <w:pgMar w:top="1440" w:right="1440" w:bottom="1440" w:left="144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A5E461" w14:textId="77777777" w:rsidR="00574BDE" w:rsidRDefault="00574BDE">
      <w:r>
        <w:separator/>
      </w:r>
    </w:p>
  </w:endnote>
  <w:endnote w:type="continuationSeparator" w:id="0">
    <w:p w14:paraId="6B25F678" w14:textId="77777777" w:rsidR="00574BDE" w:rsidRDefault="00574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embedRegular r:id="rId1" w:fontKey="{2949BEF7-C627-44D3-905A-35101E6CF5AA}"/>
    <w:embedBold r:id="rId2" w:fontKey="{C5EF2C7B-C6AF-43F2-BA6D-EE7D3C14E652}"/>
    <w:embedItalic r:id="rId3" w:fontKey="{C9D9AAEA-8CF1-4663-BFD8-89553F84C108}"/>
    <w:embedBoldItalic r:id="rId4" w:fontKey="{6A641000-4D78-4A6A-8490-F1514965D613}"/>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embedRegular r:id="rId5" w:fontKey="{E65A7739-8656-4BA0-AECF-330DE0011216}"/>
    <w:embedItalic r:id="rId6" w:fontKey="{A4DC9C1F-51BE-4B4E-9778-CA496A152C33}"/>
  </w:font>
  <w:font w:name="Calibri">
    <w:panose1 w:val="020F0502020204030204"/>
    <w:charset w:val="00"/>
    <w:family w:val="swiss"/>
    <w:pitch w:val="variable"/>
    <w:sig w:usb0="E4002EFF" w:usb1="C000247B" w:usb2="00000009" w:usb3="00000000" w:csb0="000001FF" w:csb1="00000000"/>
    <w:embedRegular r:id="rId7" w:fontKey="{B0987771-B67C-486C-A509-42D26A52D767}"/>
    <w:embedBold r:id="rId8" w:fontKey="{830F48DA-0D6F-4647-AE52-71EED8D04951}"/>
    <w:embedItalic r:id="rId9" w:fontKey="{AE4195FE-DDE7-440D-8318-302B7C0823DE}"/>
  </w:font>
  <w:font w:name="Cambria Math">
    <w:panose1 w:val="02040503050406030204"/>
    <w:charset w:val="00"/>
    <w:family w:val="roman"/>
    <w:pitch w:val="variable"/>
    <w:sig w:usb0="E00006FF" w:usb1="420024FF" w:usb2="02000000" w:usb3="00000000" w:csb0="0000019F" w:csb1="00000000"/>
    <w:embedItalic r:id="rId10" w:fontKey="{7C4967B3-D788-47A0-859D-086299AB86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14" w14:textId="77777777" w:rsidR="0072772F" w:rsidRDefault="007277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357A77" w14:textId="77777777" w:rsidR="00574BDE" w:rsidRDefault="00574BDE">
      <w:r>
        <w:separator/>
      </w:r>
    </w:p>
  </w:footnote>
  <w:footnote w:type="continuationSeparator" w:id="0">
    <w:p w14:paraId="358BA93B" w14:textId="77777777" w:rsidR="00574BDE" w:rsidRDefault="00574B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13" w14:textId="77777777" w:rsidR="0072772F" w:rsidRDefault="0072772F"/>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erson, Riley Morgan">
    <w15:presenceInfo w15:providerId="AD" w15:userId="S::riley.m.anderson@wsu.edu::0e34af02-73d3-4d40-a8cc-7926eb7d7c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72F"/>
    <w:rsid w:val="00037935"/>
    <w:rsid w:val="000C4639"/>
    <w:rsid w:val="000C7B28"/>
    <w:rsid w:val="00126D40"/>
    <w:rsid w:val="00171CEA"/>
    <w:rsid w:val="001809A1"/>
    <w:rsid w:val="001939EC"/>
    <w:rsid w:val="001B0234"/>
    <w:rsid w:val="001F3F18"/>
    <w:rsid w:val="002134C0"/>
    <w:rsid w:val="00224CB5"/>
    <w:rsid w:val="00287450"/>
    <w:rsid w:val="00300EF9"/>
    <w:rsid w:val="00366149"/>
    <w:rsid w:val="00386765"/>
    <w:rsid w:val="00426E9A"/>
    <w:rsid w:val="004D67C5"/>
    <w:rsid w:val="004E1A71"/>
    <w:rsid w:val="00547263"/>
    <w:rsid w:val="005559CF"/>
    <w:rsid w:val="00574BDE"/>
    <w:rsid w:val="005E0F3A"/>
    <w:rsid w:val="005F5DFE"/>
    <w:rsid w:val="00614E5E"/>
    <w:rsid w:val="006E3711"/>
    <w:rsid w:val="006F35EF"/>
    <w:rsid w:val="006F4AD8"/>
    <w:rsid w:val="0072772F"/>
    <w:rsid w:val="008B711C"/>
    <w:rsid w:val="008C7993"/>
    <w:rsid w:val="008E46DF"/>
    <w:rsid w:val="0096612D"/>
    <w:rsid w:val="009B5374"/>
    <w:rsid w:val="009E5995"/>
    <w:rsid w:val="00A645C8"/>
    <w:rsid w:val="00AC0594"/>
    <w:rsid w:val="00AC5CDC"/>
    <w:rsid w:val="00AC6928"/>
    <w:rsid w:val="00B201BC"/>
    <w:rsid w:val="00B4286B"/>
    <w:rsid w:val="00B60B61"/>
    <w:rsid w:val="00B648A9"/>
    <w:rsid w:val="00B814B9"/>
    <w:rsid w:val="00C17BA9"/>
    <w:rsid w:val="00C42AD8"/>
    <w:rsid w:val="00C91755"/>
    <w:rsid w:val="00C9371F"/>
    <w:rsid w:val="00CE6A6D"/>
    <w:rsid w:val="00DD3FE9"/>
    <w:rsid w:val="00DE5DFD"/>
    <w:rsid w:val="00E33EDE"/>
    <w:rsid w:val="00E33F6D"/>
    <w:rsid w:val="00F07AD1"/>
    <w:rsid w:val="00F55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0C227"/>
  <w15:docId w15:val="{F518AA40-0FE1-4084-8E5C-93EE6C24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paragraph" w:customStyle="1" w:styleId="Default">
    <w:name w:val="Default"/>
    <w:rPr>
      <w:rFonts w:ascii="Helvetica Neue" w:hAnsi="Helvetica Neue" w:cs="Arial Unicode MS"/>
      <w:color w:val="000000"/>
      <w:sz w:val="22"/>
      <w:szCs w:val="22"/>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0B4383"/>
    <w:rPr>
      <w:color w:val="605E5C"/>
      <w:shd w:val="clear" w:color="auto" w:fill="E1DFDD"/>
    </w:rPr>
  </w:style>
  <w:style w:type="paragraph" w:styleId="Revision">
    <w:name w:val="Revision"/>
    <w:hidden/>
    <w:uiPriority w:val="99"/>
    <w:semiHidden/>
    <w:rsid w:val="00ED0C26"/>
  </w:style>
  <w:style w:type="character" w:styleId="CommentReference">
    <w:name w:val="annotation reference"/>
    <w:basedOn w:val="DefaultParagraphFont"/>
    <w:uiPriority w:val="99"/>
    <w:semiHidden/>
    <w:unhideWhenUsed/>
    <w:rsid w:val="00370A54"/>
    <w:rPr>
      <w:sz w:val="16"/>
      <w:szCs w:val="16"/>
    </w:rPr>
  </w:style>
  <w:style w:type="paragraph" w:styleId="CommentText">
    <w:name w:val="annotation text"/>
    <w:basedOn w:val="Normal"/>
    <w:link w:val="CommentTextChar"/>
    <w:uiPriority w:val="99"/>
    <w:semiHidden/>
    <w:unhideWhenUsed/>
    <w:rsid w:val="00370A54"/>
    <w:rPr>
      <w:sz w:val="20"/>
      <w:szCs w:val="20"/>
    </w:rPr>
  </w:style>
  <w:style w:type="character" w:customStyle="1" w:styleId="CommentTextChar">
    <w:name w:val="Comment Text Char"/>
    <w:basedOn w:val="DefaultParagraphFont"/>
    <w:link w:val="CommentText"/>
    <w:uiPriority w:val="99"/>
    <w:semiHidden/>
    <w:rsid w:val="00370A54"/>
  </w:style>
  <w:style w:type="paragraph" w:styleId="CommentSubject">
    <w:name w:val="annotation subject"/>
    <w:basedOn w:val="CommentText"/>
    <w:next w:val="CommentText"/>
    <w:link w:val="CommentSubjectChar"/>
    <w:uiPriority w:val="99"/>
    <w:semiHidden/>
    <w:unhideWhenUsed/>
    <w:rsid w:val="00370A54"/>
    <w:rPr>
      <w:b/>
      <w:bCs/>
    </w:rPr>
  </w:style>
  <w:style w:type="character" w:customStyle="1" w:styleId="CommentSubjectChar">
    <w:name w:val="Comment Subject Char"/>
    <w:basedOn w:val="CommentTextChar"/>
    <w:link w:val="CommentSubject"/>
    <w:uiPriority w:val="99"/>
    <w:semiHidden/>
    <w:rsid w:val="00370A54"/>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559CF"/>
    <w:pPr>
      <w:ind w:left="720"/>
      <w:contextualSpacing/>
    </w:pPr>
  </w:style>
  <w:style w:type="paragraph" w:styleId="NormalWeb">
    <w:name w:val="Normal (Web)"/>
    <w:basedOn w:val="Normal"/>
    <w:uiPriority w:val="99"/>
    <w:semiHidden/>
    <w:unhideWhenUsed/>
    <w:rsid w:val="008B71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013875">
      <w:bodyDiv w:val="1"/>
      <w:marLeft w:val="0"/>
      <w:marRight w:val="0"/>
      <w:marTop w:val="0"/>
      <w:marBottom w:val="0"/>
      <w:divBdr>
        <w:top w:val="none" w:sz="0" w:space="0" w:color="auto"/>
        <w:left w:val="none" w:sz="0" w:space="0" w:color="auto"/>
        <w:bottom w:val="none" w:sz="0" w:space="0" w:color="auto"/>
        <w:right w:val="none" w:sz="0" w:space="0" w:color="auto"/>
      </w:divBdr>
    </w:div>
    <w:div w:id="299650091">
      <w:bodyDiv w:val="1"/>
      <w:marLeft w:val="0"/>
      <w:marRight w:val="0"/>
      <w:marTop w:val="0"/>
      <w:marBottom w:val="0"/>
      <w:divBdr>
        <w:top w:val="none" w:sz="0" w:space="0" w:color="auto"/>
        <w:left w:val="none" w:sz="0" w:space="0" w:color="auto"/>
        <w:bottom w:val="none" w:sz="0" w:space="0" w:color="auto"/>
        <w:right w:val="none" w:sz="0" w:space="0" w:color="auto"/>
      </w:divBdr>
    </w:div>
    <w:div w:id="375202892">
      <w:bodyDiv w:val="1"/>
      <w:marLeft w:val="0"/>
      <w:marRight w:val="0"/>
      <w:marTop w:val="0"/>
      <w:marBottom w:val="0"/>
      <w:divBdr>
        <w:top w:val="none" w:sz="0" w:space="0" w:color="auto"/>
        <w:left w:val="none" w:sz="0" w:space="0" w:color="auto"/>
        <w:bottom w:val="none" w:sz="0" w:space="0" w:color="auto"/>
        <w:right w:val="none" w:sz="0" w:space="0" w:color="auto"/>
      </w:divBdr>
    </w:div>
    <w:div w:id="443689583">
      <w:bodyDiv w:val="1"/>
      <w:marLeft w:val="0"/>
      <w:marRight w:val="0"/>
      <w:marTop w:val="0"/>
      <w:marBottom w:val="0"/>
      <w:divBdr>
        <w:top w:val="none" w:sz="0" w:space="0" w:color="auto"/>
        <w:left w:val="none" w:sz="0" w:space="0" w:color="auto"/>
        <w:bottom w:val="none" w:sz="0" w:space="0" w:color="auto"/>
        <w:right w:val="none" w:sz="0" w:space="0" w:color="auto"/>
      </w:divBdr>
    </w:div>
    <w:div w:id="933242424">
      <w:bodyDiv w:val="1"/>
      <w:marLeft w:val="0"/>
      <w:marRight w:val="0"/>
      <w:marTop w:val="0"/>
      <w:marBottom w:val="0"/>
      <w:divBdr>
        <w:top w:val="none" w:sz="0" w:space="0" w:color="auto"/>
        <w:left w:val="none" w:sz="0" w:space="0" w:color="auto"/>
        <w:bottom w:val="none" w:sz="0" w:space="0" w:color="auto"/>
        <w:right w:val="none" w:sz="0" w:space="0" w:color="auto"/>
      </w:divBdr>
    </w:div>
    <w:div w:id="1267812665">
      <w:bodyDiv w:val="1"/>
      <w:marLeft w:val="0"/>
      <w:marRight w:val="0"/>
      <w:marTop w:val="0"/>
      <w:marBottom w:val="0"/>
      <w:divBdr>
        <w:top w:val="none" w:sz="0" w:space="0" w:color="auto"/>
        <w:left w:val="none" w:sz="0" w:space="0" w:color="auto"/>
        <w:bottom w:val="none" w:sz="0" w:space="0" w:color="auto"/>
        <w:right w:val="none" w:sz="0" w:space="0" w:color="auto"/>
      </w:divBdr>
    </w:div>
    <w:div w:id="1468477733">
      <w:bodyDiv w:val="1"/>
      <w:marLeft w:val="0"/>
      <w:marRight w:val="0"/>
      <w:marTop w:val="0"/>
      <w:marBottom w:val="0"/>
      <w:divBdr>
        <w:top w:val="none" w:sz="0" w:space="0" w:color="auto"/>
        <w:left w:val="none" w:sz="0" w:space="0" w:color="auto"/>
        <w:bottom w:val="none" w:sz="0" w:space="0" w:color="auto"/>
        <w:right w:val="none" w:sz="0" w:space="0" w:color="auto"/>
      </w:divBdr>
    </w:div>
    <w:div w:id="1670979727">
      <w:bodyDiv w:val="1"/>
      <w:marLeft w:val="0"/>
      <w:marRight w:val="0"/>
      <w:marTop w:val="0"/>
      <w:marBottom w:val="0"/>
      <w:divBdr>
        <w:top w:val="none" w:sz="0" w:space="0" w:color="auto"/>
        <w:left w:val="none" w:sz="0" w:space="0" w:color="auto"/>
        <w:bottom w:val="none" w:sz="0" w:space="0" w:color="auto"/>
        <w:right w:val="none" w:sz="0" w:space="0" w:color="auto"/>
      </w:divBdr>
    </w:div>
    <w:div w:id="1739396226">
      <w:bodyDiv w:val="1"/>
      <w:marLeft w:val="0"/>
      <w:marRight w:val="0"/>
      <w:marTop w:val="0"/>
      <w:marBottom w:val="0"/>
      <w:divBdr>
        <w:top w:val="none" w:sz="0" w:space="0" w:color="auto"/>
        <w:left w:val="none" w:sz="0" w:space="0" w:color="auto"/>
        <w:bottom w:val="none" w:sz="0" w:space="0" w:color="auto"/>
        <w:right w:val="none" w:sz="0" w:space="0" w:color="auto"/>
      </w:divBdr>
    </w:div>
    <w:div w:id="1942755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093/aesa/saae014" TargetMode="External"/><Relationship Id="rId13" Type="http://schemas.openxmlformats.org/officeDocument/2006/relationships/image" Target="media/image5.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doi.org/10.1093/aesa/saae014" TargetMode="External"/><Relationship Id="rId12" Type="http://schemas.openxmlformats.org/officeDocument/2006/relationships/image" Target="media/image4.png"/><Relationship Id="rId17" Type="http://schemas.openxmlformats.org/officeDocument/2006/relationships/hyperlink" Target="https://camo.githubusercontent.com/c2d96728cd1cda8c7998418bbaf71dacc073bf4fbad71ceb03065377d8251e2e/68747470733a2f2f6c617465782e636f6465636f67732e636f6d2f706e672e6c617465783f2535436765"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1zYV87Bn3BrQzAcLpaaM59+nTg==">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35</Pages>
  <Words>4592</Words>
  <Characters>26178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Riley Anderson</dc:creator>
  <cp:lastModifiedBy>Anderson, Riley Morgan</cp:lastModifiedBy>
  <cp:revision>4</cp:revision>
  <dcterms:created xsi:type="dcterms:W3CDTF">2024-12-12T03:01:00Z</dcterms:created>
  <dcterms:modified xsi:type="dcterms:W3CDTF">2024-12-12T03:16:00Z</dcterms:modified>
</cp:coreProperties>
</file>